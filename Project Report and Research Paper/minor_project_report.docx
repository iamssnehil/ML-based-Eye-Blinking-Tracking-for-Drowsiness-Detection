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623DA6" w14:textId="27C51FB3" w:rsidR="00B52AFA" w:rsidRDefault="00B52AFA" w:rsidP="00B52AFA">
      <w:pPr>
        <w:pStyle w:val="Heading1"/>
        <w:ind w:left="720" w:hanging="720"/>
      </w:pPr>
      <w:bookmarkStart w:id="0" w:name="_Toc182960850"/>
      <w:r>
        <w:t xml:space="preserve">ML-BASED </w:t>
      </w:r>
      <w:r w:rsidR="00A17CB8">
        <w:t>EYE</w:t>
      </w:r>
      <w:r>
        <w:t>-</w:t>
      </w:r>
      <w:r w:rsidR="00A17CB8">
        <w:t>BLINKING TRACKING FOR</w:t>
      </w:r>
    </w:p>
    <w:p w14:paraId="7F955A28" w14:textId="505DD0D8" w:rsidR="003A2CE0" w:rsidRPr="00206669" w:rsidRDefault="00A17CB8" w:rsidP="00B52AFA">
      <w:pPr>
        <w:pStyle w:val="Heading1"/>
        <w:ind w:left="720" w:hanging="720"/>
      </w:pPr>
      <w:r>
        <w:t>FATIGUE DETECTION</w:t>
      </w:r>
      <w:bookmarkEnd w:id="0"/>
      <w:r w:rsidR="00B52AFA">
        <w:t xml:space="preserve"> USING VISUAL DATA</w:t>
      </w:r>
    </w:p>
    <w:p w14:paraId="36E6CB5D" w14:textId="3E1A0185" w:rsidR="00A16489" w:rsidRPr="00633EF8" w:rsidRDefault="00A16489" w:rsidP="007A3643">
      <w:pPr>
        <w:jc w:val="center"/>
        <w:rPr>
          <w:sz w:val="28"/>
          <w:szCs w:val="28"/>
        </w:rPr>
      </w:pPr>
      <w:r w:rsidRPr="00481416">
        <w:rPr>
          <w:sz w:val="28"/>
          <w:szCs w:val="28"/>
        </w:rPr>
        <w:t>A PROJECT REPORT</w:t>
      </w:r>
    </w:p>
    <w:p w14:paraId="3F01C494" w14:textId="252E98B0" w:rsidR="00035FA2" w:rsidRDefault="00035FA2" w:rsidP="00A16489">
      <w:pPr>
        <w:ind w:left="360"/>
        <w:jc w:val="center"/>
      </w:pPr>
    </w:p>
    <w:p w14:paraId="4F148EFE" w14:textId="57CD9058" w:rsidR="00A16489" w:rsidRPr="00481416" w:rsidRDefault="00A16489" w:rsidP="00481416">
      <w:pPr>
        <w:jc w:val="center"/>
        <w:rPr>
          <w:b/>
          <w:i/>
          <w:sz w:val="28"/>
          <w:szCs w:val="28"/>
        </w:rPr>
      </w:pPr>
      <w:r w:rsidRPr="00481416">
        <w:rPr>
          <w:b/>
          <w:i/>
          <w:sz w:val="28"/>
          <w:szCs w:val="28"/>
        </w:rPr>
        <w:t>Submitted by</w:t>
      </w:r>
    </w:p>
    <w:p w14:paraId="4A8EFEBF" w14:textId="77777777" w:rsidR="00035FA2" w:rsidRDefault="00035FA2" w:rsidP="00A16489">
      <w:pPr>
        <w:ind w:left="360"/>
        <w:jc w:val="center"/>
      </w:pPr>
    </w:p>
    <w:p w14:paraId="598ACFF8" w14:textId="0B9965FC" w:rsidR="00F13B8D" w:rsidRPr="00481416" w:rsidRDefault="00A17CB8" w:rsidP="00481416">
      <w:pPr>
        <w:jc w:val="center"/>
        <w:rPr>
          <w:b/>
          <w:sz w:val="32"/>
          <w:szCs w:val="32"/>
        </w:rPr>
      </w:pPr>
      <w:r w:rsidRPr="00481416">
        <w:rPr>
          <w:b/>
          <w:sz w:val="32"/>
          <w:szCs w:val="32"/>
        </w:rPr>
        <w:t>Arpita Singh</w:t>
      </w:r>
      <w:r w:rsidR="00E51401" w:rsidRPr="00481416">
        <w:rPr>
          <w:b/>
          <w:sz w:val="32"/>
          <w:szCs w:val="32"/>
        </w:rPr>
        <w:t xml:space="preserve"> (2</w:t>
      </w:r>
      <w:r w:rsidRPr="00481416">
        <w:rPr>
          <w:b/>
          <w:sz w:val="32"/>
          <w:szCs w:val="32"/>
        </w:rPr>
        <w:t>21B089</w:t>
      </w:r>
      <w:r w:rsidR="00E51401" w:rsidRPr="00481416">
        <w:rPr>
          <w:b/>
          <w:sz w:val="32"/>
          <w:szCs w:val="32"/>
        </w:rPr>
        <w:t>)</w:t>
      </w:r>
    </w:p>
    <w:p w14:paraId="04E88D94" w14:textId="5B87B225" w:rsidR="00F13B8D" w:rsidRPr="00481416" w:rsidRDefault="00F13B8D" w:rsidP="00481416">
      <w:pPr>
        <w:jc w:val="center"/>
        <w:rPr>
          <w:b/>
          <w:sz w:val="32"/>
          <w:szCs w:val="32"/>
        </w:rPr>
      </w:pPr>
      <w:r w:rsidRPr="00481416">
        <w:rPr>
          <w:b/>
          <w:sz w:val="32"/>
          <w:szCs w:val="32"/>
        </w:rPr>
        <w:t>S</w:t>
      </w:r>
      <w:r w:rsidR="00A17CB8" w:rsidRPr="00481416">
        <w:rPr>
          <w:b/>
          <w:sz w:val="32"/>
          <w:szCs w:val="32"/>
        </w:rPr>
        <w:t>hruti Bhargava</w:t>
      </w:r>
      <w:r w:rsidR="00E51401" w:rsidRPr="00481416">
        <w:rPr>
          <w:b/>
          <w:sz w:val="32"/>
          <w:szCs w:val="32"/>
        </w:rPr>
        <w:t xml:space="preserve"> (2</w:t>
      </w:r>
      <w:r w:rsidR="00A17CB8" w:rsidRPr="00481416">
        <w:rPr>
          <w:b/>
          <w:sz w:val="32"/>
          <w:szCs w:val="32"/>
        </w:rPr>
        <w:t>21B374</w:t>
      </w:r>
      <w:r w:rsidR="00E51401" w:rsidRPr="00481416">
        <w:rPr>
          <w:b/>
          <w:sz w:val="32"/>
          <w:szCs w:val="32"/>
        </w:rPr>
        <w:t>)</w:t>
      </w:r>
    </w:p>
    <w:p w14:paraId="63363E6A" w14:textId="3B4301E6" w:rsidR="00F13B8D" w:rsidRPr="00481416" w:rsidRDefault="00F13B8D" w:rsidP="00481416">
      <w:pPr>
        <w:jc w:val="center"/>
        <w:rPr>
          <w:b/>
          <w:sz w:val="32"/>
          <w:szCs w:val="32"/>
        </w:rPr>
      </w:pPr>
      <w:r w:rsidRPr="00481416">
        <w:rPr>
          <w:b/>
          <w:sz w:val="32"/>
          <w:szCs w:val="32"/>
        </w:rPr>
        <w:t>S</w:t>
      </w:r>
      <w:r w:rsidR="00A17CB8" w:rsidRPr="00481416">
        <w:rPr>
          <w:b/>
          <w:sz w:val="32"/>
          <w:szCs w:val="32"/>
        </w:rPr>
        <w:t>nehil Sharma</w:t>
      </w:r>
      <w:r w:rsidR="00E51401" w:rsidRPr="00481416">
        <w:rPr>
          <w:b/>
          <w:sz w:val="32"/>
          <w:szCs w:val="32"/>
        </w:rPr>
        <w:t xml:space="preserve"> (</w:t>
      </w:r>
      <w:r w:rsidR="00524497" w:rsidRPr="00481416">
        <w:rPr>
          <w:b/>
          <w:sz w:val="32"/>
          <w:szCs w:val="32"/>
        </w:rPr>
        <w:t>2</w:t>
      </w:r>
      <w:r w:rsidR="00A17CB8" w:rsidRPr="00481416">
        <w:rPr>
          <w:b/>
          <w:sz w:val="32"/>
          <w:szCs w:val="32"/>
        </w:rPr>
        <w:t>21B387</w:t>
      </w:r>
      <w:r w:rsidR="000C04BC" w:rsidRPr="00481416">
        <w:rPr>
          <w:b/>
          <w:sz w:val="32"/>
          <w:szCs w:val="32"/>
        </w:rPr>
        <w:t>)</w:t>
      </w:r>
    </w:p>
    <w:p w14:paraId="724B32FE" w14:textId="0CD02A4B" w:rsidR="00F13B8D" w:rsidRDefault="00F13B8D" w:rsidP="00A16489">
      <w:pPr>
        <w:jc w:val="center"/>
        <w:rPr>
          <w:b/>
          <w:bCs/>
        </w:rPr>
      </w:pPr>
    </w:p>
    <w:p w14:paraId="6CDA2CFF" w14:textId="0F96215D" w:rsidR="00A16489" w:rsidRPr="00926C67" w:rsidRDefault="00A16489" w:rsidP="00A16489">
      <w:pPr>
        <w:jc w:val="center"/>
        <w:rPr>
          <w:b/>
          <w:bCs/>
          <w:sz w:val="32"/>
          <w:szCs w:val="32"/>
        </w:rPr>
      </w:pPr>
      <w:r w:rsidRPr="00926C67">
        <w:rPr>
          <w:b/>
          <w:bCs/>
          <w:sz w:val="32"/>
          <w:szCs w:val="32"/>
        </w:rPr>
        <w:t xml:space="preserve">Under the guidance of: </w:t>
      </w:r>
      <w:r w:rsidR="00A17CB8">
        <w:rPr>
          <w:b/>
          <w:bCs/>
          <w:sz w:val="32"/>
          <w:szCs w:val="32"/>
        </w:rPr>
        <w:t>Prof. Sanjay Garg</w:t>
      </w:r>
    </w:p>
    <w:p w14:paraId="6A878C6D" w14:textId="5C647713" w:rsidR="00497ED3" w:rsidRDefault="00497ED3" w:rsidP="00A16489">
      <w:pPr>
        <w:jc w:val="center"/>
      </w:pPr>
    </w:p>
    <w:p w14:paraId="73B3FDF0" w14:textId="294483F7" w:rsidR="00A16489" w:rsidRDefault="00810118" w:rsidP="00810118">
      <w:pPr>
        <w:jc w:val="center"/>
        <w:rPr>
          <w:b/>
          <w:bCs/>
        </w:rPr>
      </w:pPr>
      <w:r>
        <w:rPr>
          <w:b/>
          <w:bCs/>
          <w:noProof/>
          <w:sz w:val="32"/>
          <w:szCs w:val="32"/>
        </w:rPr>
        <w:drawing>
          <wp:inline distT="0" distB="0" distL="0" distR="0" wp14:anchorId="74310074" wp14:editId="6994791C">
            <wp:extent cx="1162685" cy="1224915"/>
            <wp:effectExtent l="0" t="0" r="0" b="0"/>
            <wp:docPr id="1203362871" name="Picture 12033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685" cy="1224915"/>
                    </a:xfrm>
                    <a:prstGeom prst="rect">
                      <a:avLst/>
                    </a:prstGeom>
                    <a:noFill/>
                    <a:ln>
                      <a:noFill/>
                    </a:ln>
                  </pic:spPr>
                </pic:pic>
              </a:graphicData>
            </a:graphic>
          </wp:inline>
        </w:drawing>
      </w:r>
    </w:p>
    <w:p w14:paraId="5B21CF14" w14:textId="0E6E00C5" w:rsidR="00A16489" w:rsidRDefault="00A16489" w:rsidP="00A16489">
      <w:pPr>
        <w:jc w:val="center"/>
      </w:pPr>
    </w:p>
    <w:p w14:paraId="432A02A5" w14:textId="6B1EC910" w:rsidR="00A16489" w:rsidRDefault="00A17CB8" w:rsidP="00A16489">
      <w:pPr>
        <w:ind w:left="360"/>
        <w:jc w:val="center"/>
        <w:rPr>
          <w:sz w:val="28"/>
        </w:rPr>
      </w:pPr>
      <w:r>
        <w:rPr>
          <w:sz w:val="28"/>
        </w:rPr>
        <w:t>Nov</w:t>
      </w:r>
      <w:r w:rsidR="00482491">
        <w:rPr>
          <w:sz w:val="28"/>
        </w:rPr>
        <w:t xml:space="preserve"> - 202</w:t>
      </w:r>
      <w:r>
        <w:rPr>
          <w:sz w:val="28"/>
        </w:rPr>
        <w:t>4</w:t>
      </w:r>
    </w:p>
    <w:p w14:paraId="6088EDD8" w14:textId="2DCED047" w:rsidR="00D24D37" w:rsidRDefault="00D24D37" w:rsidP="00267E92">
      <w:pPr>
        <w:rPr>
          <w:b/>
          <w:bCs/>
          <w:i/>
          <w:iCs/>
          <w:sz w:val="28"/>
        </w:rPr>
      </w:pPr>
    </w:p>
    <w:p w14:paraId="42D1685F" w14:textId="67E65C0E" w:rsidR="00A16489" w:rsidRDefault="00A16489" w:rsidP="00530263">
      <w:pPr>
        <w:jc w:val="center"/>
        <w:rPr>
          <w:b/>
          <w:bCs/>
          <w:i/>
          <w:iCs/>
          <w:sz w:val="28"/>
        </w:rPr>
      </w:pPr>
      <w:r>
        <w:rPr>
          <w:b/>
          <w:bCs/>
          <w:i/>
          <w:iCs/>
          <w:sz w:val="28"/>
        </w:rPr>
        <w:t>Submitted in partial fulfillment for the award of the degree</w:t>
      </w:r>
      <w:r w:rsidR="00530263">
        <w:rPr>
          <w:b/>
          <w:bCs/>
          <w:i/>
          <w:iCs/>
          <w:sz w:val="28"/>
        </w:rPr>
        <w:t xml:space="preserve"> </w:t>
      </w:r>
      <w:r>
        <w:rPr>
          <w:b/>
          <w:bCs/>
          <w:i/>
          <w:iCs/>
          <w:sz w:val="28"/>
        </w:rPr>
        <w:t xml:space="preserve">of </w:t>
      </w:r>
    </w:p>
    <w:p w14:paraId="3D91EF82" w14:textId="6061EB7C" w:rsidR="00A16489" w:rsidRDefault="00A16489" w:rsidP="00A16489">
      <w:pPr>
        <w:ind w:left="360"/>
        <w:jc w:val="center"/>
      </w:pPr>
    </w:p>
    <w:p w14:paraId="229E2D63" w14:textId="28BD1A8D" w:rsidR="00A16489" w:rsidRPr="004B086C" w:rsidRDefault="00594702" w:rsidP="004B086C">
      <w:pPr>
        <w:jc w:val="center"/>
        <w:rPr>
          <w:b/>
          <w:sz w:val="32"/>
          <w:szCs w:val="32"/>
        </w:rPr>
      </w:pPr>
      <w:r w:rsidRPr="004B086C">
        <w:rPr>
          <w:b/>
          <w:sz w:val="32"/>
          <w:szCs w:val="32"/>
        </w:rPr>
        <w:t>BACHELOR OF TECHNOLOGY</w:t>
      </w:r>
    </w:p>
    <w:p w14:paraId="16CCED76" w14:textId="6E8B9C10" w:rsidR="00A16489" w:rsidRPr="004B086C" w:rsidRDefault="00A16489" w:rsidP="004B086C">
      <w:pPr>
        <w:jc w:val="center"/>
        <w:rPr>
          <w:b/>
        </w:rPr>
      </w:pPr>
      <w:r w:rsidRPr="004B086C">
        <w:rPr>
          <w:b/>
        </w:rPr>
        <w:t>IN</w:t>
      </w:r>
    </w:p>
    <w:p w14:paraId="66C327E7" w14:textId="3DFA0828" w:rsidR="00D5603B" w:rsidRPr="00D5603B" w:rsidRDefault="00D5603B" w:rsidP="00D5603B">
      <w:pPr>
        <w:rPr>
          <w:lang w:eastAsia="en-US"/>
        </w:rPr>
      </w:pPr>
    </w:p>
    <w:p w14:paraId="5BBF28BC" w14:textId="31C1AF61" w:rsidR="00634098" w:rsidRPr="00A469C6" w:rsidRDefault="007C0BAE" w:rsidP="00A469C6">
      <w:pPr>
        <w:jc w:val="center"/>
        <w:rPr>
          <w:b/>
          <w:sz w:val="32"/>
          <w:szCs w:val="32"/>
        </w:rPr>
      </w:pPr>
      <w:r>
        <w:rPr>
          <w:sz w:val="28"/>
        </w:rPr>
        <w:t xml:space="preserve">COMPUTER SCIENCE &amp; </w:t>
      </w:r>
      <w:r w:rsidR="0072190E">
        <w:rPr>
          <w:sz w:val="28"/>
        </w:rPr>
        <w:t>ENGINEERING</w:t>
      </w:r>
      <w:r w:rsidR="00F07C47">
        <w:rPr>
          <w:sz w:val="28"/>
        </w:rPr>
        <w:br/>
      </w:r>
      <w:r w:rsidR="00A16489" w:rsidRPr="00F07C47">
        <w:rPr>
          <w:b/>
          <w:sz w:val="32"/>
          <w:szCs w:val="32"/>
        </w:rPr>
        <w:t>Department of Computer Science &amp; Engineering</w:t>
      </w:r>
      <w:r w:rsidR="00F07C47">
        <w:rPr>
          <w:b/>
          <w:bCs/>
          <w:sz w:val="32"/>
          <w:szCs w:val="32"/>
        </w:rPr>
        <w:br/>
      </w:r>
      <w:r w:rsidR="00A16489" w:rsidRPr="00F07C47">
        <w:rPr>
          <w:b/>
          <w:sz w:val="32"/>
          <w:szCs w:val="32"/>
        </w:rPr>
        <w:t>JAYPEE UNIVERSITY OF ENGINEERING &amp;</w:t>
      </w:r>
      <w:r w:rsidR="00264C69" w:rsidRPr="00F07C47">
        <w:rPr>
          <w:b/>
          <w:sz w:val="32"/>
          <w:szCs w:val="32"/>
        </w:rPr>
        <w:t xml:space="preserve"> </w:t>
      </w:r>
      <w:r w:rsidR="00A16489" w:rsidRPr="00F07C47">
        <w:rPr>
          <w:b/>
          <w:sz w:val="32"/>
          <w:szCs w:val="32"/>
        </w:rPr>
        <w:t>TECHNOLOGY</w:t>
      </w:r>
      <w:r w:rsidR="00995B62" w:rsidRPr="00F07C47">
        <w:rPr>
          <w:b/>
          <w:sz w:val="32"/>
          <w:szCs w:val="32"/>
        </w:rPr>
        <w:br/>
      </w:r>
      <w:r w:rsidR="00A16489" w:rsidRPr="00F07C47">
        <w:rPr>
          <w:b/>
          <w:sz w:val="32"/>
          <w:szCs w:val="32"/>
        </w:rPr>
        <w:t>AB ROAD, RAGHOGARH, DT. GUNA-473226 MP, INDIA</w:t>
      </w:r>
    </w:p>
    <w:p w14:paraId="65E99430" w14:textId="1A05A889" w:rsidR="0013151E" w:rsidRPr="0061344D" w:rsidRDefault="00E2315D" w:rsidP="00AE69A6">
      <w:pPr>
        <w:pStyle w:val="Heading1"/>
      </w:pPr>
      <w:bookmarkStart w:id="1" w:name="_Toc151988740"/>
      <w:bookmarkStart w:id="2" w:name="_Toc152069255"/>
      <w:bookmarkStart w:id="3" w:name="_Toc182960851"/>
      <w:r w:rsidRPr="00AE69A6">
        <w:lastRenderedPageBreak/>
        <w:t>Declaration</w:t>
      </w:r>
      <w:r w:rsidR="003A1F48" w:rsidRPr="0061344D">
        <w:t xml:space="preserve"> by</w:t>
      </w:r>
      <w:r w:rsidR="001D6618" w:rsidRPr="0061344D">
        <w:t xml:space="preserve"> the Students</w:t>
      </w:r>
      <w:bookmarkEnd w:id="1"/>
      <w:bookmarkEnd w:id="2"/>
      <w:bookmarkEnd w:id="3"/>
    </w:p>
    <w:p w14:paraId="44847F5D" w14:textId="77777777" w:rsidR="001E721A" w:rsidRPr="001E721A" w:rsidRDefault="001E721A" w:rsidP="007C15F5">
      <w:pPr>
        <w:jc w:val="center"/>
        <w:rPr>
          <w:b/>
          <w:bCs/>
          <w:sz w:val="32"/>
          <w:szCs w:val="32"/>
          <w:u w:val="single"/>
        </w:rPr>
      </w:pPr>
    </w:p>
    <w:p w14:paraId="6C41309A" w14:textId="0E9296BE" w:rsidR="00710EA6" w:rsidRPr="0013151E" w:rsidRDefault="00450728" w:rsidP="0075345D">
      <w:pPr>
        <w:rPr>
          <w:rFonts w:ascii="Lucida Bright" w:hAnsi="Lucida Bright"/>
          <w:sz w:val="28"/>
          <w:szCs w:val="28"/>
          <w:u w:val="single"/>
        </w:rPr>
      </w:pPr>
      <w:r>
        <w:rPr>
          <w:rFonts w:eastAsia="Times New Roman"/>
          <w:color w:val="000000"/>
          <w:sz w:val="28"/>
          <w:szCs w:val="28"/>
          <w:lang w:eastAsia="en-US"/>
        </w:rPr>
        <w:t>We</w:t>
      </w:r>
      <w:r w:rsidR="00E2315D" w:rsidRPr="00BE42D1">
        <w:rPr>
          <w:rFonts w:eastAsia="Times New Roman"/>
          <w:color w:val="000000"/>
          <w:sz w:val="28"/>
          <w:szCs w:val="28"/>
          <w:lang w:eastAsia="en-US"/>
        </w:rPr>
        <w:t xml:space="preserve"> </w:t>
      </w:r>
      <w:r w:rsidR="00710EA6" w:rsidRPr="00BE42D1">
        <w:rPr>
          <w:rFonts w:eastAsia="Times New Roman"/>
          <w:color w:val="000000"/>
          <w:sz w:val="28"/>
          <w:szCs w:val="28"/>
          <w:lang w:eastAsia="en-US"/>
        </w:rPr>
        <w:t>hereby declare that the work reported in the B. Tech. project entitled as “</w:t>
      </w:r>
      <w:r w:rsidR="00A17CB8" w:rsidRPr="00A17CB8">
        <w:rPr>
          <w:b/>
          <w:bCs/>
        </w:rPr>
        <w:t>EYE BLINKING TRACKING FOR FATIGUE DETECTION</w:t>
      </w:r>
      <w:r w:rsidR="00710EA6" w:rsidRPr="00A17CB8">
        <w:rPr>
          <w:rFonts w:eastAsia="Times New Roman"/>
          <w:color w:val="000000"/>
          <w:sz w:val="32"/>
          <w:szCs w:val="32"/>
          <w:lang w:eastAsia="en-US"/>
        </w:rPr>
        <w:t xml:space="preserve">”, </w:t>
      </w:r>
      <w:r w:rsidR="00710EA6" w:rsidRPr="00BE42D1">
        <w:rPr>
          <w:rFonts w:eastAsia="Times New Roman"/>
          <w:color w:val="000000"/>
          <w:sz w:val="28"/>
          <w:szCs w:val="28"/>
          <w:lang w:eastAsia="en-US"/>
        </w:rPr>
        <w:t xml:space="preserve">in partial fulfillment for the award of degree of </w:t>
      </w:r>
      <w:r w:rsidR="00D859AB" w:rsidRPr="00BE42D1">
        <w:rPr>
          <w:rFonts w:eastAsia="Times New Roman"/>
          <w:color w:val="000000"/>
          <w:sz w:val="28"/>
          <w:szCs w:val="28"/>
          <w:lang w:eastAsia="en-US"/>
        </w:rPr>
        <w:t>Bachelor of Technology</w:t>
      </w:r>
      <w:r w:rsidR="00710EA6" w:rsidRPr="00BE42D1">
        <w:rPr>
          <w:rFonts w:eastAsia="Times New Roman"/>
          <w:color w:val="000000"/>
          <w:sz w:val="28"/>
          <w:szCs w:val="28"/>
          <w:lang w:eastAsia="en-US"/>
        </w:rPr>
        <w:t xml:space="preserve"> submitted at </w:t>
      </w:r>
      <w:r w:rsidR="00710EA6" w:rsidRPr="00685E59">
        <w:rPr>
          <w:rFonts w:eastAsia="Times New Roman"/>
          <w:b/>
          <w:color w:val="000000"/>
          <w:sz w:val="28"/>
          <w:szCs w:val="28"/>
          <w:lang w:eastAsia="en-US"/>
        </w:rPr>
        <w:t>Jaypee University of Engineering and Technology, Guna</w:t>
      </w:r>
      <w:r w:rsidR="00710EA6" w:rsidRPr="00BE42D1">
        <w:rPr>
          <w:rFonts w:eastAsia="Times New Roman"/>
          <w:color w:val="000000"/>
          <w:sz w:val="28"/>
          <w:szCs w:val="28"/>
          <w:lang w:eastAsia="en-US"/>
        </w:rPr>
        <w:t xml:space="preserve">, as per best of </w:t>
      </w:r>
      <w:r>
        <w:rPr>
          <w:rFonts w:eastAsia="Times New Roman"/>
          <w:color w:val="000000"/>
          <w:sz w:val="28"/>
          <w:szCs w:val="28"/>
          <w:lang w:eastAsia="en-US"/>
        </w:rPr>
        <w:t>our</w:t>
      </w:r>
      <w:r w:rsidR="00710EA6" w:rsidRPr="00BE42D1">
        <w:rPr>
          <w:rFonts w:eastAsia="Times New Roman"/>
          <w:color w:val="000000"/>
          <w:sz w:val="28"/>
          <w:szCs w:val="28"/>
          <w:lang w:eastAsia="en-US"/>
        </w:rPr>
        <w:t xml:space="preserve"> knowledge and belief there is no infringement of intellectual property right and copyright. In case of any violation</w:t>
      </w:r>
      <w:r w:rsidR="00F042CB" w:rsidRPr="00BE42D1">
        <w:rPr>
          <w:rFonts w:eastAsia="Times New Roman"/>
          <w:color w:val="000000"/>
          <w:sz w:val="28"/>
          <w:szCs w:val="28"/>
          <w:lang w:eastAsia="en-US"/>
        </w:rPr>
        <w:t>,</w:t>
      </w:r>
      <w:r w:rsidR="00710EA6" w:rsidRPr="00BE42D1">
        <w:rPr>
          <w:rFonts w:eastAsia="Times New Roman"/>
          <w:color w:val="000000"/>
          <w:sz w:val="28"/>
          <w:szCs w:val="28"/>
          <w:lang w:eastAsia="en-US"/>
        </w:rPr>
        <w:t xml:space="preserve"> </w:t>
      </w:r>
      <w:r w:rsidR="0062538D">
        <w:rPr>
          <w:rFonts w:eastAsia="Times New Roman"/>
          <w:color w:val="000000"/>
          <w:sz w:val="28"/>
          <w:szCs w:val="28"/>
          <w:lang w:eastAsia="en-US"/>
        </w:rPr>
        <w:t>we</w:t>
      </w:r>
      <w:r w:rsidR="00710EA6" w:rsidRPr="00BE42D1">
        <w:rPr>
          <w:rFonts w:eastAsia="Times New Roman"/>
          <w:color w:val="000000"/>
          <w:sz w:val="28"/>
          <w:szCs w:val="28"/>
          <w:lang w:eastAsia="en-US"/>
        </w:rPr>
        <w:t xml:space="preserve"> will solely be responsible. </w:t>
      </w:r>
    </w:p>
    <w:p w14:paraId="19113743" w14:textId="77777777" w:rsidR="007E2515" w:rsidRPr="00BE42D1" w:rsidRDefault="00710EA6" w:rsidP="000769F0">
      <w:pPr>
        <w:shd w:val="clear" w:color="auto" w:fill="FFFFFF"/>
        <w:spacing w:before="100" w:beforeAutospacing="1" w:after="120"/>
        <w:rPr>
          <w:rFonts w:eastAsia="Times New Roman"/>
          <w:color w:val="000000"/>
          <w:sz w:val="28"/>
          <w:szCs w:val="28"/>
          <w:lang w:eastAsia="en-US"/>
        </w:rPr>
      </w:pPr>
      <w:r w:rsidRPr="00BE42D1">
        <w:rPr>
          <w:rFonts w:eastAsia="Times New Roman"/>
          <w:color w:val="000000"/>
          <w:sz w:val="28"/>
          <w:szCs w:val="28"/>
          <w:lang w:eastAsia="en-US"/>
        </w:rPr>
        <w:t>                                                                     </w:t>
      </w:r>
      <w:r w:rsidRPr="00BE42D1">
        <w:rPr>
          <w:rFonts w:eastAsia="Times New Roman"/>
          <w:color w:val="000000"/>
          <w:sz w:val="28"/>
          <w:szCs w:val="28"/>
          <w:lang w:eastAsia="en-US"/>
        </w:rPr>
        <w:tab/>
      </w:r>
      <w:r w:rsidRPr="00BE42D1">
        <w:rPr>
          <w:rFonts w:eastAsia="Times New Roman"/>
          <w:color w:val="000000"/>
          <w:sz w:val="28"/>
          <w:szCs w:val="28"/>
          <w:lang w:eastAsia="en-US"/>
        </w:rPr>
        <w:tab/>
        <w:t xml:space="preserve">                </w:t>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p>
    <w:p w14:paraId="4446CAA6" w14:textId="77777777" w:rsidR="005C2614" w:rsidRPr="00037696" w:rsidRDefault="005C2614" w:rsidP="00786D75">
      <w:pPr>
        <w:shd w:val="clear" w:color="auto" w:fill="FFFFFF"/>
        <w:spacing w:before="100" w:beforeAutospacing="1" w:after="120"/>
        <w:ind w:left="3600"/>
        <w:jc w:val="right"/>
        <w:rPr>
          <w:b/>
          <w:sz w:val="28"/>
          <w:szCs w:val="28"/>
        </w:rPr>
      </w:pPr>
    </w:p>
    <w:p w14:paraId="5A0BF9A8" w14:textId="77777777" w:rsidR="00AB5543" w:rsidRDefault="00A17CB8" w:rsidP="00C75804">
      <w:pPr>
        <w:shd w:val="clear" w:color="auto" w:fill="FFFFFF"/>
        <w:spacing w:before="100" w:beforeAutospacing="1" w:after="120"/>
        <w:jc w:val="right"/>
        <w:rPr>
          <w:sz w:val="28"/>
          <w:szCs w:val="22"/>
        </w:rPr>
      </w:pPr>
      <w:r w:rsidRPr="000233CE">
        <w:rPr>
          <w:sz w:val="28"/>
          <w:szCs w:val="22"/>
        </w:rPr>
        <w:t>Arpita Singh (221B089)</w:t>
      </w:r>
    </w:p>
    <w:p w14:paraId="5634B11F" w14:textId="395C90FF" w:rsidR="00D54B37" w:rsidRDefault="00AC58D7" w:rsidP="00323235">
      <w:pPr>
        <w:shd w:val="clear" w:color="auto" w:fill="FFFFFF"/>
        <w:spacing w:before="100" w:beforeAutospacing="1" w:after="120"/>
        <w:jc w:val="right"/>
        <w:rPr>
          <w:sz w:val="28"/>
          <w:szCs w:val="22"/>
        </w:rPr>
      </w:pPr>
      <w:r>
        <w:rPr>
          <w:sz w:val="28"/>
          <w:szCs w:val="22"/>
        </w:rPr>
        <w:br/>
      </w:r>
      <w:r w:rsidR="00A969FA" w:rsidRPr="004D3874">
        <w:rPr>
          <w:sz w:val="28"/>
          <w:szCs w:val="28"/>
        </w:rPr>
        <w:t xml:space="preserve">          </w:t>
      </w:r>
      <w:r w:rsidR="00A17CB8" w:rsidRPr="00A17CB8">
        <w:rPr>
          <w:sz w:val="28"/>
          <w:szCs w:val="22"/>
        </w:rPr>
        <w:t>Shruti Bhargava (221B374)</w:t>
      </w:r>
    </w:p>
    <w:p w14:paraId="095BA102" w14:textId="77777777" w:rsidR="00A969FA" w:rsidRPr="00A17CB8" w:rsidRDefault="00A969FA" w:rsidP="00A17CB8">
      <w:pPr>
        <w:rPr>
          <w:lang w:eastAsia="en-US"/>
        </w:rPr>
      </w:pPr>
    </w:p>
    <w:p w14:paraId="3C178387" w14:textId="12B752D5" w:rsidR="00A969FA" w:rsidRPr="00A969FA" w:rsidRDefault="00A969FA" w:rsidP="00C75804">
      <w:pPr>
        <w:shd w:val="clear" w:color="auto" w:fill="FFFFFF"/>
        <w:spacing w:before="100" w:beforeAutospacing="1" w:after="120"/>
        <w:jc w:val="right"/>
        <w:rPr>
          <w:b/>
          <w:bCs/>
          <w:sz w:val="28"/>
          <w:szCs w:val="22"/>
        </w:rPr>
      </w:pPr>
      <w:r w:rsidRPr="00323235">
        <w:rPr>
          <w:sz w:val="28"/>
          <w:szCs w:val="22"/>
        </w:rPr>
        <w:t>Snehil Sharma (221B387)</w:t>
      </w:r>
      <w:r w:rsidR="000F61ED">
        <w:rPr>
          <w:b/>
          <w:bCs/>
          <w:sz w:val="28"/>
          <w:szCs w:val="22"/>
        </w:rPr>
        <w:br/>
      </w:r>
    </w:p>
    <w:p w14:paraId="77E882B2" w14:textId="77777777" w:rsidR="00AB5543" w:rsidRPr="00BE42D1"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Department of Computer Science and Engineering</w:t>
      </w:r>
    </w:p>
    <w:p w14:paraId="165353AC" w14:textId="313C7886" w:rsidR="00990AAD" w:rsidRPr="00597920"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J</w:t>
      </w:r>
      <w:r w:rsidR="00733161">
        <w:rPr>
          <w:rFonts w:eastAsia="Times New Roman"/>
          <w:color w:val="000000"/>
          <w:sz w:val="28"/>
          <w:szCs w:val="28"/>
          <w:lang w:eastAsia="en-US"/>
        </w:rPr>
        <w:t>a</w:t>
      </w:r>
      <w:r w:rsidRPr="00BE42D1">
        <w:rPr>
          <w:rFonts w:eastAsia="Times New Roman"/>
          <w:color w:val="000000"/>
          <w:sz w:val="28"/>
          <w:szCs w:val="28"/>
          <w:lang w:eastAsia="en-US"/>
        </w:rPr>
        <w:t xml:space="preserve">ypee University of Engineering </w:t>
      </w:r>
      <w:r w:rsidR="00E4630F">
        <w:rPr>
          <w:rFonts w:eastAsia="Times New Roman"/>
          <w:color w:val="000000"/>
          <w:sz w:val="28"/>
          <w:szCs w:val="28"/>
          <w:lang w:eastAsia="en-US"/>
        </w:rPr>
        <w:t>a</w:t>
      </w:r>
      <w:r w:rsidRPr="00BE42D1">
        <w:rPr>
          <w:rFonts w:eastAsia="Times New Roman"/>
          <w:color w:val="000000"/>
          <w:sz w:val="28"/>
          <w:szCs w:val="28"/>
          <w:lang w:eastAsia="en-US"/>
        </w:rPr>
        <w:t>nd</w:t>
      </w:r>
      <w:r w:rsidR="00733161">
        <w:rPr>
          <w:rFonts w:eastAsia="Times New Roman"/>
          <w:color w:val="000000"/>
          <w:sz w:val="28"/>
          <w:szCs w:val="28"/>
          <w:lang w:eastAsia="en-US"/>
        </w:rPr>
        <w:t xml:space="preserve"> </w:t>
      </w:r>
      <w:r w:rsidRPr="00BE42D1">
        <w:rPr>
          <w:rFonts w:eastAsia="Times New Roman"/>
          <w:color w:val="000000"/>
          <w:sz w:val="28"/>
          <w:szCs w:val="28"/>
          <w:lang w:eastAsia="en-US"/>
        </w:rPr>
        <w:t>Technology</w:t>
      </w:r>
      <w:r w:rsidR="00597920">
        <w:rPr>
          <w:rFonts w:eastAsia="Times New Roman"/>
          <w:color w:val="000000"/>
          <w:sz w:val="28"/>
          <w:szCs w:val="28"/>
          <w:lang w:eastAsia="en-US"/>
        </w:rPr>
        <w:br/>
      </w:r>
      <w:r w:rsidRPr="00BE42D1">
        <w:rPr>
          <w:rFonts w:eastAsia="Times New Roman"/>
          <w:color w:val="000000"/>
          <w:sz w:val="28"/>
          <w:szCs w:val="28"/>
          <w:lang w:eastAsia="en-US"/>
        </w:rPr>
        <w:t>Guna, M.P., India</w:t>
      </w:r>
    </w:p>
    <w:p w14:paraId="276C4EA3" w14:textId="2A296E86" w:rsidR="00710EA6" w:rsidRPr="00BE42D1" w:rsidRDefault="00710EA6" w:rsidP="00C75804">
      <w:pPr>
        <w:shd w:val="clear" w:color="auto" w:fill="FFFFFF"/>
        <w:spacing w:before="100" w:beforeAutospacing="1" w:after="120"/>
        <w:jc w:val="right"/>
        <w:rPr>
          <w:rFonts w:ascii="Verdana" w:eastAsia="Times New Roman" w:hAnsi="Verdana"/>
          <w:color w:val="000000"/>
          <w:sz w:val="28"/>
          <w:szCs w:val="28"/>
          <w:lang w:eastAsia="en-US"/>
        </w:rPr>
      </w:pPr>
      <w:r w:rsidRPr="00BE42D1">
        <w:rPr>
          <w:rFonts w:eastAsia="Times New Roman"/>
          <w:color w:val="000000"/>
          <w:sz w:val="28"/>
          <w:szCs w:val="28"/>
          <w:lang w:eastAsia="en-US"/>
        </w:rPr>
        <w:t>Date:</w:t>
      </w:r>
      <w:r w:rsidR="001E274C">
        <w:rPr>
          <w:rFonts w:eastAsia="Times New Roman"/>
          <w:color w:val="000000"/>
          <w:sz w:val="28"/>
          <w:szCs w:val="28"/>
          <w:lang w:eastAsia="en-US"/>
        </w:rPr>
        <w:t>20</w:t>
      </w:r>
      <w:r w:rsidR="00A969FA">
        <w:rPr>
          <w:rFonts w:eastAsia="Times New Roman"/>
          <w:color w:val="000000"/>
          <w:sz w:val="28"/>
          <w:szCs w:val="28"/>
          <w:lang w:eastAsia="en-US"/>
        </w:rPr>
        <w:t>/11/2024</w:t>
      </w:r>
    </w:p>
    <w:p w14:paraId="0111915F" w14:textId="77777777" w:rsidR="00710EA6" w:rsidRPr="00BE42D1" w:rsidRDefault="00710EA6" w:rsidP="00C75804">
      <w:pPr>
        <w:widowControl w:val="0"/>
        <w:autoSpaceDE w:val="0"/>
        <w:autoSpaceDN w:val="0"/>
        <w:adjustRightInd w:val="0"/>
        <w:spacing w:before="11" w:line="220" w:lineRule="exact"/>
        <w:jc w:val="right"/>
        <w:rPr>
          <w:sz w:val="28"/>
          <w:szCs w:val="28"/>
        </w:rPr>
      </w:pPr>
    </w:p>
    <w:p w14:paraId="00F97BF3" w14:textId="4B90C29E" w:rsidR="001E721A" w:rsidRDefault="001E721A" w:rsidP="000769F0">
      <w:pPr>
        <w:widowControl w:val="0"/>
        <w:autoSpaceDE w:val="0"/>
        <w:autoSpaceDN w:val="0"/>
        <w:adjustRightInd w:val="0"/>
        <w:spacing w:before="11" w:line="220" w:lineRule="exact"/>
        <w:rPr>
          <w:sz w:val="28"/>
          <w:szCs w:val="28"/>
        </w:rPr>
      </w:pPr>
    </w:p>
    <w:p w14:paraId="24D8D398" w14:textId="77777777" w:rsidR="00EA6496" w:rsidRDefault="00EA6496" w:rsidP="000769F0">
      <w:pPr>
        <w:widowControl w:val="0"/>
        <w:autoSpaceDE w:val="0"/>
        <w:autoSpaceDN w:val="0"/>
        <w:adjustRightInd w:val="0"/>
        <w:spacing w:before="11" w:line="220" w:lineRule="exact"/>
        <w:rPr>
          <w:sz w:val="28"/>
          <w:szCs w:val="28"/>
        </w:rPr>
      </w:pPr>
    </w:p>
    <w:p w14:paraId="55364825" w14:textId="254F0654" w:rsidR="00FA56E1" w:rsidRPr="004F15BA" w:rsidRDefault="00981B12" w:rsidP="0016588A">
      <w:pPr>
        <w:widowControl w:val="0"/>
        <w:autoSpaceDE w:val="0"/>
        <w:autoSpaceDN w:val="0"/>
        <w:adjustRightInd w:val="0"/>
        <w:ind w:firstLine="720"/>
        <w:rPr>
          <w:sz w:val="28"/>
        </w:rPr>
      </w:pPr>
      <w:r>
        <w:rPr>
          <w:noProof/>
          <w:spacing w:val="-1"/>
          <w:sz w:val="28"/>
          <w:szCs w:val="28"/>
          <w:u w:val="single"/>
        </w:rPr>
        <w:lastRenderedPageBreak/>
        <w:drawing>
          <wp:anchor distT="0" distB="0" distL="114300" distR="114300" simplePos="0" relativeHeight="251603456" behindDoc="1" locked="0" layoutInCell="0" allowOverlap="1" wp14:anchorId="32FD2D58" wp14:editId="63B279A3">
            <wp:simplePos x="0" y="0"/>
            <wp:positionH relativeFrom="page">
              <wp:posOffset>545465</wp:posOffset>
            </wp:positionH>
            <wp:positionV relativeFrom="margin">
              <wp:align>top</wp:align>
            </wp:positionV>
            <wp:extent cx="1130935" cy="1195070"/>
            <wp:effectExtent l="0" t="0" r="0" b="5080"/>
            <wp:wrapNone/>
            <wp:docPr id="2134335930" name="Picture 21343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0935" cy="1195070"/>
                    </a:xfrm>
                    <a:prstGeom prst="rect">
                      <a:avLst/>
                    </a:prstGeom>
                    <a:noFill/>
                  </pic:spPr>
                </pic:pic>
              </a:graphicData>
            </a:graphic>
            <wp14:sizeRelH relativeFrom="page">
              <wp14:pctWidth>0</wp14:pctWidth>
            </wp14:sizeRelH>
            <wp14:sizeRelV relativeFrom="page">
              <wp14:pctHeight>0</wp14:pctHeight>
            </wp14:sizeRelV>
          </wp:anchor>
        </w:drawing>
      </w:r>
      <w:r w:rsidR="0016588A">
        <w:rPr>
          <w:rFonts w:ascii="Book Antiqua" w:hAnsi="Book Antiqua" w:cs="Book Antiqua"/>
          <w:b/>
          <w:bCs/>
          <w:color w:val="0000FF"/>
          <w:sz w:val="28"/>
          <w:szCs w:val="27"/>
        </w:rPr>
        <w:t xml:space="preserve">      </w:t>
      </w:r>
      <w:r w:rsidR="0016588A" w:rsidRPr="004F15BA">
        <w:rPr>
          <w:rFonts w:ascii="Book Antiqua" w:hAnsi="Book Antiqua" w:cs="Book Antiqua"/>
          <w:b/>
          <w:bCs/>
          <w:color w:val="0000FF"/>
          <w:sz w:val="28"/>
          <w:szCs w:val="27"/>
        </w:rPr>
        <w:t>JAYPEE UNIVERSITY OF ENGINEERING &amp;</w:t>
      </w:r>
      <w:r w:rsidR="0016588A">
        <w:rPr>
          <w:rFonts w:ascii="Book Antiqua" w:hAnsi="Book Antiqua" w:cs="Book Antiqua"/>
          <w:b/>
          <w:bCs/>
          <w:color w:val="0000FF"/>
          <w:sz w:val="28"/>
          <w:szCs w:val="27"/>
        </w:rPr>
        <w:t>T</w:t>
      </w:r>
      <w:r w:rsidR="0016588A" w:rsidRPr="004F15BA">
        <w:rPr>
          <w:rFonts w:ascii="Book Antiqua" w:hAnsi="Book Antiqua" w:cs="Book Antiqua"/>
          <w:b/>
          <w:bCs/>
          <w:color w:val="0000FF"/>
          <w:sz w:val="28"/>
          <w:szCs w:val="27"/>
        </w:rPr>
        <w:t>ECHNOLOGY</w:t>
      </w:r>
    </w:p>
    <w:p w14:paraId="7BFEC377" w14:textId="46811EBA" w:rsidR="0016588A" w:rsidRDefault="0016588A" w:rsidP="0016588A">
      <w:pPr>
        <w:widowControl w:val="0"/>
        <w:autoSpaceDE w:val="0"/>
        <w:autoSpaceDN w:val="0"/>
        <w:adjustRightInd w:val="0"/>
        <w:spacing w:line="30" w:lineRule="exact"/>
      </w:pPr>
    </w:p>
    <w:p w14:paraId="779DA862" w14:textId="456CE5C4" w:rsidR="0016588A" w:rsidRPr="004F15BA" w:rsidRDefault="0016588A" w:rsidP="0016588A">
      <w:pPr>
        <w:widowControl w:val="0"/>
        <w:overflowPunct w:val="0"/>
        <w:autoSpaceDE w:val="0"/>
        <w:autoSpaceDN w:val="0"/>
        <w:adjustRightInd w:val="0"/>
        <w:jc w:val="right"/>
        <w:rPr>
          <w:sz w:val="21"/>
          <w:szCs w:val="21"/>
        </w:rPr>
      </w:pPr>
      <w:r w:rsidRPr="004F15BA">
        <w:rPr>
          <w:rFonts w:ascii="Book Antiqua" w:hAnsi="Book Antiqua" w:cs="Book Antiqua"/>
          <w:b/>
          <w:bCs/>
          <w:color w:val="0000FF"/>
          <w:sz w:val="21"/>
          <w:szCs w:val="21"/>
        </w:rPr>
        <w:t xml:space="preserve">Grade ‘A+’ </w:t>
      </w:r>
      <w:r w:rsidRPr="004F15BA">
        <w:rPr>
          <w:rFonts w:ascii="Book Antiqua" w:hAnsi="Book Antiqua" w:cs="Book Antiqua"/>
          <w:bCs/>
          <w:color w:val="0000FF"/>
          <w:sz w:val="21"/>
          <w:szCs w:val="21"/>
        </w:rPr>
        <w:t>Accredited with by NAAC &amp; Approved U/S 2(f) of the UGC Act, 1956</w:t>
      </w:r>
    </w:p>
    <w:p w14:paraId="7651B70D" w14:textId="3D2DE8F6"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A.B. Road, Raghogarh, Dist</w:t>
      </w:r>
      <w:r w:rsidR="0062538D" w:rsidRPr="004F15BA">
        <w:rPr>
          <w:rFonts w:ascii="Book Antiqua" w:hAnsi="Book Antiqua" w:cs="Book Antiqua"/>
          <w:bCs/>
          <w:color w:val="0000FF"/>
          <w:sz w:val="21"/>
          <w:szCs w:val="21"/>
        </w:rPr>
        <w:t>.</w:t>
      </w:r>
      <w:r w:rsidRPr="004F15BA">
        <w:rPr>
          <w:rFonts w:ascii="Book Antiqua" w:hAnsi="Book Antiqua" w:cs="Book Antiqua"/>
          <w:bCs/>
          <w:color w:val="0000FF"/>
          <w:sz w:val="21"/>
          <w:szCs w:val="21"/>
        </w:rPr>
        <w:t>: Guna (M.P.) India, Pin-473226</w:t>
      </w:r>
    </w:p>
    <w:p w14:paraId="37E86CE0" w14:textId="77777777"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 xml:space="preserve"> Phone: 07544 267051, 267310-14, Fax: 07544 267011 </w:t>
      </w:r>
    </w:p>
    <w:p w14:paraId="6AA5B0A7" w14:textId="77777777" w:rsidR="0016588A" w:rsidRPr="004F15BA" w:rsidRDefault="0016588A" w:rsidP="0016588A">
      <w:pPr>
        <w:widowControl w:val="0"/>
        <w:overflowPunct w:val="0"/>
        <w:autoSpaceDE w:val="0"/>
        <w:autoSpaceDN w:val="0"/>
        <w:adjustRightInd w:val="0"/>
        <w:spacing w:line="245" w:lineRule="auto"/>
        <w:ind w:left="2920" w:right="20"/>
        <w:jc w:val="right"/>
        <w:rPr>
          <w:sz w:val="21"/>
          <w:szCs w:val="21"/>
        </w:rPr>
      </w:pPr>
      <w:r w:rsidRPr="004F15BA">
        <w:rPr>
          <w:rFonts w:ascii="Book Antiqua" w:hAnsi="Book Antiqua" w:cs="Book Antiqua"/>
          <w:bCs/>
          <w:color w:val="0000FF"/>
          <w:sz w:val="21"/>
          <w:szCs w:val="21"/>
        </w:rPr>
        <w:t>Website: www.juet.ac.in</w:t>
      </w:r>
    </w:p>
    <w:p w14:paraId="7176EA5B" w14:textId="77777777" w:rsidR="0016588A" w:rsidRPr="004F15BA" w:rsidRDefault="0016588A" w:rsidP="0016588A">
      <w:pPr>
        <w:widowControl w:val="0"/>
        <w:autoSpaceDE w:val="0"/>
        <w:autoSpaceDN w:val="0"/>
        <w:adjustRightInd w:val="0"/>
        <w:spacing w:line="200" w:lineRule="exact"/>
        <w:rPr>
          <w:sz w:val="21"/>
          <w:szCs w:val="21"/>
        </w:rPr>
      </w:pPr>
    </w:p>
    <w:p w14:paraId="4C056A3B" w14:textId="77777777" w:rsidR="000B3CB4" w:rsidRDefault="000B3CB4" w:rsidP="002A3D2E">
      <w:pPr>
        <w:widowControl w:val="0"/>
        <w:autoSpaceDE w:val="0"/>
        <w:autoSpaceDN w:val="0"/>
        <w:adjustRightInd w:val="0"/>
        <w:spacing w:line="357" w:lineRule="auto"/>
        <w:ind w:left="1701" w:right="1134"/>
        <w:jc w:val="center"/>
        <w:rPr>
          <w:spacing w:val="-1"/>
          <w:w w:val="99"/>
          <w:sz w:val="28"/>
          <w:szCs w:val="28"/>
          <w:u w:val="single"/>
        </w:rPr>
      </w:pPr>
    </w:p>
    <w:p w14:paraId="17C7691E" w14:textId="21DF07D7" w:rsidR="00683104" w:rsidRPr="001C4F1D" w:rsidRDefault="00683104" w:rsidP="0061344D">
      <w:pPr>
        <w:pStyle w:val="Heading1"/>
        <w:rPr>
          <w:w w:val="99"/>
        </w:rPr>
      </w:pPr>
      <w:bookmarkStart w:id="4" w:name="_Toc151988741"/>
      <w:bookmarkStart w:id="5" w:name="_Toc152069256"/>
      <w:bookmarkStart w:id="6" w:name="_Toc182960852"/>
      <w:r w:rsidRPr="001C4F1D">
        <w:rPr>
          <w:w w:val="99"/>
        </w:rPr>
        <w:t>CER</w:t>
      </w:r>
      <w:r w:rsidR="00AE69A6" w:rsidRPr="001C4F1D">
        <w:rPr>
          <w:w w:val="99"/>
        </w:rPr>
        <w:t>TI</w:t>
      </w:r>
      <w:r w:rsidRPr="001C4F1D">
        <w:rPr>
          <w:w w:val="99"/>
        </w:rPr>
        <w:t>FICATE</w:t>
      </w:r>
      <w:bookmarkEnd w:id="4"/>
      <w:bookmarkEnd w:id="5"/>
      <w:bookmarkEnd w:id="6"/>
    </w:p>
    <w:p w14:paraId="581865C2" w14:textId="77777777" w:rsidR="00683104" w:rsidRDefault="00683104" w:rsidP="00683104">
      <w:pPr>
        <w:widowControl w:val="0"/>
        <w:autoSpaceDE w:val="0"/>
        <w:autoSpaceDN w:val="0"/>
        <w:adjustRightInd w:val="0"/>
        <w:spacing w:line="357" w:lineRule="auto"/>
        <w:ind w:left="1651" w:right="709"/>
        <w:rPr>
          <w:spacing w:val="-1"/>
          <w:w w:val="99"/>
          <w:sz w:val="19"/>
          <w:szCs w:val="19"/>
        </w:rPr>
      </w:pPr>
    </w:p>
    <w:p w14:paraId="3B04B6B8" w14:textId="4BF2CCE0" w:rsidR="00683104" w:rsidRPr="002A3D2E" w:rsidRDefault="00683104" w:rsidP="002A3D2E">
      <w:pPr>
        <w:widowControl w:val="0"/>
        <w:autoSpaceDE w:val="0"/>
        <w:autoSpaceDN w:val="0"/>
        <w:adjustRightInd w:val="0"/>
        <w:spacing w:line="357" w:lineRule="auto"/>
        <w:rPr>
          <w:spacing w:val="16"/>
          <w:sz w:val="28"/>
          <w:szCs w:val="28"/>
        </w:rPr>
      </w:pPr>
      <w:r w:rsidRPr="002A3D2E">
        <w:rPr>
          <w:spacing w:val="-1"/>
          <w:w w:val="99"/>
          <w:sz w:val="28"/>
          <w:szCs w:val="28"/>
        </w:rPr>
        <w:t>T</w:t>
      </w:r>
      <w:r w:rsidRPr="002A3D2E">
        <w:rPr>
          <w:spacing w:val="-2"/>
          <w:w w:val="99"/>
          <w:sz w:val="28"/>
          <w:szCs w:val="28"/>
        </w:rPr>
        <w:t>h</w:t>
      </w:r>
      <w:r w:rsidRPr="002A3D2E">
        <w:rPr>
          <w:spacing w:val="-1"/>
          <w:w w:val="99"/>
          <w:sz w:val="28"/>
          <w:szCs w:val="28"/>
        </w:rPr>
        <w:t>i</w:t>
      </w:r>
      <w:r w:rsidRPr="002A3D2E">
        <w:rPr>
          <w:w w:val="99"/>
          <w:sz w:val="28"/>
          <w:szCs w:val="28"/>
        </w:rPr>
        <w:t>s</w:t>
      </w:r>
      <w:r w:rsidRPr="002A3D2E">
        <w:rPr>
          <w:sz w:val="28"/>
          <w:szCs w:val="28"/>
        </w:rPr>
        <w:t xml:space="preserve"> </w:t>
      </w:r>
      <w:r w:rsidRPr="002A3D2E">
        <w:rPr>
          <w:spacing w:val="-22"/>
          <w:sz w:val="28"/>
          <w:szCs w:val="28"/>
        </w:rPr>
        <w:t>is</w:t>
      </w:r>
      <w:r w:rsidRPr="002A3D2E">
        <w:rPr>
          <w:sz w:val="28"/>
          <w:szCs w:val="28"/>
        </w:rPr>
        <w:t xml:space="preserve"> </w:t>
      </w:r>
      <w:r w:rsidRPr="002A3D2E">
        <w:rPr>
          <w:spacing w:val="-21"/>
          <w:sz w:val="28"/>
          <w:szCs w:val="28"/>
        </w:rPr>
        <w:t xml:space="preserve">to </w:t>
      </w:r>
      <w:r w:rsidRPr="002A3D2E">
        <w:rPr>
          <w:spacing w:val="-1"/>
          <w:sz w:val="28"/>
          <w:szCs w:val="28"/>
        </w:rPr>
        <w:t>c</w:t>
      </w:r>
      <w:r w:rsidRPr="002A3D2E">
        <w:rPr>
          <w:spacing w:val="-3"/>
          <w:sz w:val="28"/>
          <w:szCs w:val="28"/>
        </w:rPr>
        <w:t>e</w:t>
      </w:r>
      <w:r w:rsidRPr="002A3D2E">
        <w:rPr>
          <w:spacing w:val="-1"/>
          <w:sz w:val="28"/>
          <w:szCs w:val="28"/>
        </w:rPr>
        <w:t>rt</w:t>
      </w:r>
      <w:r w:rsidRPr="002A3D2E">
        <w:rPr>
          <w:spacing w:val="-2"/>
          <w:sz w:val="28"/>
          <w:szCs w:val="28"/>
        </w:rPr>
        <w:t>i</w:t>
      </w:r>
      <w:r w:rsidRPr="002A3D2E">
        <w:rPr>
          <w:spacing w:val="-1"/>
          <w:w w:val="99"/>
          <w:sz w:val="28"/>
          <w:szCs w:val="28"/>
        </w:rPr>
        <w:t>f</w:t>
      </w:r>
      <w:r w:rsidRPr="002A3D2E">
        <w:rPr>
          <w:w w:val="99"/>
          <w:sz w:val="28"/>
          <w:szCs w:val="28"/>
        </w:rPr>
        <w:t>y</w:t>
      </w:r>
      <w:r w:rsidRPr="002A3D2E">
        <w:rPr>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a</w:t>
      </w:r>
      <w:r w:rsidRPr="002A3D2E">
        <w:rPr>
          <w:sz w:val="28"/>
          <w:szCs w:val="28"/>
        </w:rPr>
        <w:t>t</w:t>
      </w:r>
      <w:r w:rsidRPr="002A3D2E">
        <w:rPr>
          <w:spacing w:val="-22"/>
          <w:sz w:val="28"/>
          <w:szCs w:val="28"/>
        </w:rPr>
        <w:t xml:space="preserve"> </w:t>
      </w:r>
      <w:r w:rsidRPr="002A3D2E">
        <w:rPr>
          <w:spacing w:val="-1"/>
          <w:w w:val="99"/>
          <w:sz w:val="28"/>
          <w:szCs w:val="28"/>
        </w:rPr>
        <w:t>t</w:t>
      </w:r>
      <w:r w:rsidRPr="002A3D2E">
        <w:rPr>
          <w:spacing w:val="-2"/>
          <w:w w:val="99"/>
          <w:sz w:val="28"/>
          <w:szCs w:val="28"/>
        </w:rPr>
        <w:t>h</w:t>
      </w:r>
      <w:r w:rsidRPr="002A3D2E">
        <w:rPr>
          <w:sz w:val="28"/>
          <w:szCs w:val="28"/>
        </w:rPr>
        <w:t xml:space="preserve">e </w:t>
      </w:r>
      <w:r w:rsidRPr="002A3D2E">
        <w:rPr>
          <w:spacing w:val="-1"/>
          <w:w w:val="99"/>
          <w:sz w:val="28"/>
          <w:szCs w:val="28"/>
        </w:rPr>
        <w:t>w</w:t>
      </w:r>
      <w:r w:rsidRPr="002A3D2E">
        <w:rPr>
          <w:spacing w:val="-2"/>
          <w:w w:val="99"/>
          <w:sz w:val="28"/>
          <w:szCs w:val="28"/>
        </w:rPr>
        <w:t>o</w:t>
      </w:r>
      <w:r w:rsidRPr="002A3D2E">
        <w:rPr>
          <w:spacing w:val="-1"/>
          <w:w w:val="99"/>
          <w:sz w:val="28"/>
          <w:szCs w:val="28"/>
        </w:rPr>
        <w:t>r</w:t>
      </w:r>
      <w:r w:rsidRPr="002A3D2E">
        <w:rPr>
          <w:w w:val="99"/>
          <w:sz w:val="28"/>
          <w:szCs w:val="28"/>
        </w:rPr>
        <w:t>k</w:t>
      </w:r>
      <w:r w:rsidRPr="002A3D2E">
        <w:rPr>
          <w:spacing w:val="-21"/>
          <w:sz w:val="28"/>
          <w:szCs w:val="28"/>
        </w:rPr>
        <w:t xml:space="preserve"> </w:t>
      </w:r>
      <w:r w:rsidRPr="002A3D2E">
        <w:rPr>
          <w:spacing w:val="-2"/>
          <w:sz w:val="28"/>
          <w:szCs w:val="28"/>
        </w:rPr>
        <w:t>ti</w:t>
      </w:r>
      <w:r w:rsidRPr="002A3D2E">
        <w:rPr>
          <w:spacing w:val="-1"/>
          <w:sz w:val="28"/>
          <w:szCs w:val="28"/>
        </w:rPr>
        <w:t>t</w:t>
      </w:r>
      <w:r w:rsidRPr="002A3D2E">
        <w:rPr>
          <w:spacing w:val="-2"/>
          <w:sz w:val="28"/>
          <w:szCs w:val="28"/>
        </w:rPr>
        <w:t>l</w:t>
      </w:r>
      <w:r w:rsidRPr="002A3D2E">
        <w:rPr>
          <w:spacing w:val="-1"/>
          <w:sz w:val="28"/>
          <w:szCs w:val="28"/>
        </w:rPr>
        <w:t>e</w:t>
      </w:r>
      <w:r w:rsidRPr="002A3D2E">
        <w:rPr>
          <w:w w:val="99"/>
          <w:sz w:val="28"/>
          <w:szCs w:val="28"/>
        </w:rPr>
        <w:t>d</w:t>
      </w:r>
      <w:r w:rsidRPr="002A3D2E">
        <w:rPr>
          <w:sz w:val="28"/>
          <w:szCs w:val="28"/>
        </w:rPr>
        <w:t xml:space="preserve"> </w:t>
      </w:r>
      <w:r w:rsidR="002A3D2E">
        <w:rPr>
          <w:spacing w:val="-1"/>
          <w:w w:val="99"/>
          <w:sz w:val="28"/>
          <w:szCs w:val="28"/>
        </w:rPr>
        <w:t>“</w:t>
      </w:r>
      <w:r w:rsidR="00A969FA" w:rsidRPr="00A17CB8">
        <w:rPr>
          <w:b/>
          <w:bCs/>
        </w:rPr>
        <w:t>EYE BLINKING TRACKING FOR FATIGUE DETECTION</w:t>
      </w:r>
      <w:r w:rsidRPr="002A3D2E">
        <w:rPr>
          <w:spacing w:val="-1"/>
          <w:w w:val="99"/>
          <w:sz w:val="28"/>
          <w:szCs w:val="28"/>
        </w:rPr>
        <w:t xml:space="preserve">” </w:t>
      </w:r>
      <w:r w:rsidRPr="002A3D2E">
        <w:rPr>
          <w:spacing w:val="1"/>
          <w:sz w:val="28"/>
          <w:szCs w:val="28"/>
        </w:rPr>
        <w:t>s</w:t>
      </w:r>
      <w:r w:rsidRPr="002A3D2E">
        <w:rPr>
          <w:spacing w:val="3"/>
          <w:sz w:val="28"/>
          <w:szCs w:val="28"/>
        </w:rPr>
        <w:t>ub</w:t>
      </w:r>
      <w:r w:rsidRPr="002A3D2E">
        <w:rPr>
          <w:spacing w:val="2"/>
          <w:sz w:val="28"/>
          <w:szCs w:val="28"/>
        </w:rPr>
        <w:t>m</w:t>
      </w:r>
      <w:r w:rsidRPr="002A3D2E">
        <w:rPr>
          <w:spacing w:val="1"/>
          <w:w w:val="101"/>
          <w:sz w:val="28"/>
          <w:szCs w:val="28"/>
        </w:rPr>
        <w:t>it</w:t>
      </w:r>
      <w:r w:rsidRPr="002A3D2E">
        <w:rPr>
          <w:spacing w:val="2"/>
          <w:w w:val="101"/>
          <w:sz w:val="28"/>
          <w:szCs w:val="28"/>
        </w:rPr>
        <w:t>t</w:t>
      </w:r>
      <w:r w:rsidRPr="002A3D2E">
        <w:rPr>
          <w:spacing w:val="1"/>
          <w:w w:val="101"/>
          <w:sz w:val="28"/>
          <w:szCs w:val="28"/>
        </w:rPr>
        <w:t>e</w:t>
      </w:r>
      <w:r w:rsidRPr="002A3D2E">
        <w:rPr>
          <w:sz w:val="28"/>
          <w:szCs w:val="28"/>
        </w:rPr>
        <w:t xml:space="preserve">d </w:t>
      </w:r>
      <w:r w:rsidRPr="002A3D2E">
        <w:rPr>
          <w:spacing w:val="3"/>
          <w:sz w:val="28"/>
          <w:szCs w:val="28"/>
        </w:rPr>
        <w:t>b</w:t>
      </w:r>
      <w:r w:rsidRPr="002A3D2E">
        <w:rPr>
          <w:sz w:val="28"/>
          <w:szCs w:val="28"/>
        </w:rPr>
        <w:t xml:space="preserve">y </w:t>
      </w:r>
      <w:r w:rsidRPr="002A3D2E">
        <w:rPr>
          <w:spacing w:val="1"/>
          <w:w w:val="101"/>
          <w:sz w:val="28"/>
          <w:szCs w:val="28"/>
        </w:rPr>
        <w:t>“</w:t>
      </w:r>
      <w:r w:rsidR="00A969FA">
        <w:rPr>
          <w:b/>
          <w:bCs/>
          <w:spacing w:val="4"/>
          <w:sz w:val="28"/>
          <w:szCs w:val="28"/>
        </w:rPr>
        <w:t>Arpita Singh</w:t>
      </w:r>
      <w:r w:rsidR="0082675B">
        <w:rPr>
          <w:b/>
          <w:bCs/>
          <w:spacing w:val="4"/>
          <w:sz w:val="28"/>
          <w:szCs w:val="28"/>
        </w:rPr>
        <w:t xml:space="preserve"> (2</w:t>
      </w:r>
      <w:r w:rsidR="00A969FA">
        <w:rPr>
          <w:b/>
          <w:bCs/>
          <w:spacing w:val="4"/>
          <w:sz w:val="28"/>
          <w:szCs w:val="28"/>
        </w:rPr>
        <w:t>21</w:t>
      </w:r>
      <w:r w:rsidR="001345BC">
        <w:rPr>
          <w:b/>
          <w:bCs/>
          <w:spacing w:val="4"/>
          <w:sz w:val="28"/>
          <w:szCs w:val="28"/>
        </w:rPr>
        <w:t>B</w:t>
      </w:r>
      <w:r w:rsidR="00A969FA">
        <w:rPr>
          <w:b/>
          <w:bCs/>
          <w:spacing w:val="4"/>
          <w:sz w:val="28"/>
          <w:szCs w:val="28"/>
        </w:rPr>
        <w:t>089</w:t>
      </w:r>
      <w:r w:rsidR="00DD3BB3">
        <w:rPr>
          <w:b/>
          <w:bCs/>
          <w:spacing w:val="4"/>
          <w:sz w:val="28"/>
          <w:szCs w:val="28"/>
        </w:rPr>
        <w:t>)</w:t>
      </w:r>
      <w:r w:rsidR="00ED6D06">
        <w:rPr>
          <w:b/>
          <w:bCs/>
          <w:spacing w:val="4"/>
          <w:sz w:val="28"/>
          <w:szCs w:val="28"/>
        </w:rPr>
        <w:t>,</w:t>
      </w:r>
      <w:r w:rsidR="00F43BD4">
        <w:rPr>
          <w:b/>
          <w:bCs/>
          <w:spacing w:val="4"/>
          <w:sz w:val="28"/>
          <w:szCs w:val="28"/>
        </w:rPr>
        <w:t xml:space="preserve"> </w:t>
      </w:r>
      <w:r w:rsidR="00A969FA">
        <w:rPr>
          <w:b/>
          <w:bCs/>
          <w:spacing w:val="4"/>
          <w:sz w:val="28"/>
          <w:szCs w:val="28"/>
        </w:rPr>
        <w:t>Shruti Bhargava</w:t>
      </w:r>
      <w:r w:rsidR="00F43BD4">
        <w:rPr>
          <w:b/>
          <w:bCs/>
          <w:spacing w:val="4"/>
          <w:sz w:val="28"/>
          <w:szCs w:val="28"/>
        </w:rPr>
        <w:t xml:space="preserve"> (2</w:t>
      </w:r>
      <w:r w:rsidR="00A969FA">
        <w:rPr>
          <w:b/>
          <w:bCs/>
          <w:spacing w:val="4"/>
          <w:sz w:val="28"/>
          <w:szCs w:val="28"/>
        </w:rPr>
        <w:t>21B374</w:t>
      </w:r>
      <w:r w:rsidR="00EC5916">
        <w:rPr>
          <w:b/>
          <w:bCs/>
          <w:spacing w:val="4"/>
          <w:sz w:val="28"/>
          <w:szCs w:val="28"/>
        </w:rPr>
        <w:t>), S</w:t>
      </w:r>
      <w:r w:rsidR="00A969FA">
        <w:rPr>
          <w:b/>
          <w:bCs/>
          <w:spacing w:val="4"/>
          <w:sz w:val="28"/>
          <w:szCs w:val="28"/>
        </w:rPr>
        <w:t>nehil Sharma</w:t>
      </w:r>
      <w:r w:rsidR="00EC5916">
        <w:rPr>
          <w:b/>
          <w:bCs/>
          <w:spacing w:val="4"/>
          <w:sz w:val="28"/>
          <w:szCs w:val="28"/>
        </w:rPr>
        <w:t xml:space="preserve"> (2</w:t>
      </w:r>
      <w:r w:rsidR="00A969FA">
        <w:rPr>
          <w:b/>
          <w:bCs/>
          <w:spacing w:val="4"/>
          <w:sz w:val="28"/>
          <w:szCs w:val="28"/>
        </w:rPr>
        <w:t>21B387</w:t>
      </w:r>
      <w:r w:rsidR="00EC5916">
        <w:rPr>
          <w:b/>
          <w:bCs/>
          <w:spacing w:val="4"/>
          <w:sz w:val="28"/>
          <w:szCs w:val="28"/>
        </w:rPr>
        <w:t>)</w:t>
      </w:r>
      <w:r w:rsidR="00885BFC">
        <w:rPr>
          <w:spacing w:val="4"/>
          <w:sz w:val="28"/>
          <w:szCs w:val="28"/>
        </w:rPr>
        <w:t xml:space="preserve">” </w:t>
      </w:r>
      <w:r w:rsidRPr="002A3D2E">
        <w:rPr>
          <w:spacing w:val="1"/>
          <w:w w:val="101"/>
          <w:sz w:val="28"/>
          <w:szCs w:val="28"/>
        </w:rPr>
        <w:t>i</w:t>
      </w:r>
      <w:r w:rsidRPr="002A3D2E">
        <w:rPr>
          <w:sz w:val="28"/>
          <w:szCs w:val="28"/>
        </w:rPr>
        <w:t xml:space="preserve">n </w:t>
      </w:r>
      <w:r w:rsidRPr="002A3D2E">
        <w:rPr>
          <w:spacing w:val="3"/>
          <w:sz w:val="28"/>
          <w:szCs w:val="28"/>
        </w:rPr>
        <w:t>p</w:t>
      </w:r>
      <w:r w:rsidRPr="002A3D2E">
        <w:rPr>
          <w:spacing w:val="1"/>
          <w:w w:val="101"/>
          <w:sz w:val="28"/>
          <w:szCs w:val="28"/>
        </w:rPr>
        <w:t>a</w:t>
      </w:r>
      <w:r w:rsidRPr="002A3D2E">
        <w:rPr>
          <w:spacing w:val="1"/>
          <w:sz w:val="28"/>
          <w:szCs w:val="28"/>
        </w:rPr>
        <w:t>r</w:t>
      </w:r>
      <w:r w:rsidRPr="002A3D2E">
        <w:rPr>
          <w:spacing w:val="2"/>
          <w:w w:val="101"/>
          <w:sz w:val="28"/>
          <w:szCs w:val="28"/>
        </w:rPr>
        <w:t>t</w:t>
      </w:r>
      <w:r w:rsidRPr="002A3D2E">
        <w:rPr>
          <w:spacing w:val="1"/>
          <w:w w:val="101"/>
          <w:sz w:val="28"/>
          <w:szCs w:val="28"/>
        </w:rPr>
        <w:t>ia</w:t>
      </w:r>
      <w:r w:rsidRPr="002A3D2E">
        <w:rPr>
          <w:w w:val="101"/>
          <w:sz w:val="28"/>
          <w:szCs w:val="28"/>
        </w:rPr>
        <w:t>l</w:t>
      </w:r>
      <w:r w:rsidRPr="002A3D2E">
        <w:rPr>
          <w:spacing w:val="-15"/>
          <w:sz w:val="28"/>
          <w:szCs w:val="28"/>
        </w:rPr>
        <w:t xml:space="preserve"> </w:t>
      </w:r>
      <w:r w:rsidRPr="002A3D2E">
        <w:rPr>
          <w:spacing w:val="1"/>
          <w:sz w:val="28"/>
          <w:szCs w:val="28"/>
        </w:rPr>
        <w:t>fu</w:t>
      </w:r>
      <w:r w:rsidRPr="002A3D2E">
        <w:rPr>
          <w:spacing w:val="2"/>
          <w:w w:val="101"/>
          <w:sz w:val="28"/>
          <w:szCs w:val="28"/>
        </w:rPr>
        <w:t>l</w:t>
      </w:r>
      <w:r w:rsidRPr="002A3D2E">
        <w:rPr>
          <w:spacing w:val="1"/>
          <w:sz w:val="28"/>
          <w:szCs w:val="28"/>
        </w:rPr>
        <w:t>f</w:t>
      </w:r>
      <w:r w:rsidRPr="002A3D2E">
        <w:rPr>
          <w:spacing w:val="1"/>
          <w:w w:val="101"/>
          <w:sz w:val="28"/>
          <w:szCs w:val="28"/>
        </w:rPr>
        <w:t>i</w:t>
      </w:r>
      <w:r w:rsidRPr="002A3D2E">
        <w:rPr>
          <w:spacing w:val="2"/>
          <w:w w:val="101"/>
          <w:sz w:val="28"/>
          <w:szCs w:val="28"/>
        </w:rPr>
        <w:t>ll</w:t>
      </w:r>
      <w:r w:rsidRPr="002A3D2E">
        <w:rPr>
          <w:spacing w:val="2"/>
          <w:sz w:val="28"/>
          <w:szCs w:val="28"/>
        </w:rPr>
        <w:t>m</w:t>
      </w:r>
      <w:r w:rsidRPr="002A3D2E">
        <w:rPr>
          <w:spacing w:val="1"/>
          <w:w w:val="101"/>
          <w:sz w:val="28"/>
          <w:szCs w:val="28"/>
        </w:rPr>
        <w:t>e</w:t>
      </w:r>
      <w:r w:rsidRPr="002A3D2E">
        <w:rPr>
          <w:spacing w:val="3"/>
          <w:sz w:val="28"/>
          <w:szCs w:val="28"/>
        </w:rPr>
        <w:t>n</w:t>
      </w:r>
      <w:r w:rsidRPr="002A3D2E">
        <w:rPr>
          <w:w w:val="101"/>
          <w:sz w:val="28"/>
          <w:szCs w:val="28"/>
        </w:rPr>
        <w:t>t</w:t>
      </w:r>
      <w:r w:rsidRPr="002A3D2E">
        <w:rPr>
          <w:spacing w:val="-15"/>
          <w:sz w:val="28"/>
          <w:szCs w:val="28"/>
        </w:rPr>
        <w:t xml:space="preserve"> </w:t>
      </w:r>
      <w:r w:rsidRPr="002A3D2E">
        <w:rPr>
          <w:spacing w:val="1"/>
          <w:sz w:val="28"/>
          <w:szCs w:val="28"/>
        </w:rPr>
        <w:t>fo</w:t>
      </w:r>
      <w:r w:rsidRPr="002A3D2E">
        <w:rPr>
          <w:sz w:val="28"/>
          <w:szCs w:val="28"/>
        </w:rPr>
        <w:t>r</w:t>
      </w:r>
      <w:r w:rsidRPr="002A3D2E">
        <w:rPr>
          <w:spacing w:val="-15"/>
          <w:sz w:val="28"/>
          <w:szCs w:val="28"/>
        </w:rPr>
        <w:t xml:space="preserve"> </w:t>
      </w:r>
      <w:r w:rsidRPr="002A3D2E">
        <w:rPr>
          <w:spacing w:val="1"/>
          <w:w w:val="101"/>
          <w:sz w:val="28"/>
          <w:szCs w:val="28"/>
        </w:rPr>
        <w:t>t</w:t>
      </w:r>
      <w:r w:rsidRPr="002A3D2E">
        <w:rPr>
          <w:spacing w:val="3"/>
          <w:sz w:val="28"/>
          <w:szCs w:val="28"/>
        </w:rPr>
        <w:t>h</w:t>
      </w:r>
      <w:r w:rsidRPr="002A3D2E">
        <w:rPr>
          <w:w w:val="101"/>
          <w:sz w:val="28"/>
          <w:szCs w:val="28"/>
        </w:rPr>
        <w:t xml:space="preserve">e </w:t>
      </w:r>
      <w:r w:rsidRPr="002A3D2E">
        <w:rPr>
          <w:spacing w:val="3"/>
          <w:w w:val="101"/>
          <w:sz w:val="28"/>
          <w:szCs w:val="28"/>
        </w:rPr>
        <w:t>a</w:t>
      </w:r>
      <w:r w:rsidRPr="002A3D2E">
        <w:rPr>
          <w:spacing w:val="1"/>
          <w:sz w:val="28"/>
          <w:szCs w:val="28"/>
        </w:rPr>
        <w:t>w</w:t>
      </w:r>
      <w:r w:rsidRPr="002A3D2E">
        <w:rPr>
          <w:spacing w:val="3"/>
          <w:w w:val="101"/>
          <w:sz w:val="28"/>
          <w:szCs w:val="28"/>
        </w:rPr>
        <w:t>a</w:t>
      </w:r>
      <w:r w:rsidRPr="002A3D2E">
        <w:rPr>
          <w:spacing w:val="1"/>
          <w:sz w:val="28"/>
          <w:szCs w:val="28"/>
        </w:rPr>
        <w:t>r</w:t>
      </w:r>
      <w:r w:rsidRPr="002A3D2E">
        <w:rPr>
          <w:sz w:val="28"/>
          <w:szCs w:val="28"/>
        </w:rPr>
        <w:t>d</w:t>
      </w:r>
      <w:r w:rsidRPr="002A3D2E">
        <w:rPr>
          <w:spacing w:val="-22"/>
          <w:sz w:val="28"/>
          <w:szCs w:val="28"/>
        </w:rPr>
        <w:t xml:space="preserve"> </w:t>
      </w:r>
      <w:r w:rsidRPr="002A3D2E">
        <w:rPr>
          <w:spacing w:val="3"/>
          <w:sz w:val="28"/>
          <w:szCs w:val="28"/>
        </w:rPr>
        <w:t>o</w:t>
      </w:r>
      <w:r w:rsidRPr="002A3D2E">
        <w:rPr>
          <w:sz w:val="28"/>
          <w:szCs w:val="28"/>
        </w:rPr>
        <w:t xml:space="preserve">f </w:t>
      </w:r>
      <w:r w:rsidRPr="002A3D2E">
        <w:rPr>
          <w:spacing w:val="1"/>
          <w:sz w:val="28"/>
          <w:szCs w:val="28"/>
        </w:rPr>
        <w:t>de</w:t>
      </w:r>
      <w:r w:rsidRPr="002A3D2E">
        <w:rPr>
          <w:spacing w:val="3"/>
          <w:sz w:val="28"/>
          <w:szCs w:val="28"/>
        </w:rPr>
        <w:t>g</w:t>
      </w:r>
      <w:r w:rsidRPr="002A3D2E">
        <w:rPr>
          <w:spacing w:val="2"/>
          <w:sz w:val="28"/>
          <w:szCs w:val="28"/>
        </w:rPr>
        <w:t>r</w:t>
      </w:r>
      <w:r w:rsidRPr="002A3D2E">
        <w:rPr>
          <w:spacing w:val="1"/>
          <w:w w:val="101"/>
          <w:sz w:val="28"/>
          <w:szCs w:val="28"/>
        </w:rPr>
        <w:t>e</w:t>
      </w:r>
      <w:r w:rsidRPr="002A3D2E">
        <w:rPr>
          <w:w w:val="101"/>
          <w:sz w:val="28"/>
          <w:szCs w:val="28"/>
        </w:rPr>
        <w:t>e</w:t>
      </w:r>
      <w:r>
        <w:rPr>
          <w:sz w:val="28"/>
          <w:szCs w:val="28"/>
        </w:rPr>
        <w:t xml:space="preserve"> </w:t>
      </w:r>
      <w:r w:rsidRPr="002A3D2E">
        <w:rPr>
          <w:spacing w:val="1"/>
          <w:sz w:val="28"/>
          <w:szCs w:val="28"/>
        </w:rPr>
        <w:t>o</w:t>
      </w:r>
      <w:r w:rsidRPr="002A3D2E">
        <w:rPr>
          <w:sz w:val="28"/>
          <w:szCs w:val="28"/>
        </w:rPr>
        <w:t>f</w:t>
      </w:r>
      <w:r w:rsidRPr="002A3D2E">
        <w:rPr>
          <w:spacing w:val="-18"/>
          <w:sz w:val="28"/>
          <w:szCs w:val="28"/>
        </w:rPr>
        <w:t xml:space="preserve"> </w:t>
      </w:r>
      <w:r w:rsidRPr="002A3D2E">
        <w:rPr>
          <w:spacing w:val="1"/>
          <w:w w:val="107"/>
          <w:sz w:val="28"/>
          <w:szCs w:val="28"/>
        </w:rPr>
        <w:t>B</w:t>
      </w:r>
      <w:r w:rsidRPr="002A3D2E">
        <w:rPr>
          <w:w w:val="107"/>
          <w:sz w:val="28"/>
          <w:szCs w:val="28"/>
        </w:rPr>
        <w:t>.</w:t>
      </w:r>
      <w:r w:rsidRPr="002A3D2E">
        <w:rPr>
          <w:spacing w:val="1"/>
          <w:w w:val="107"/>
          <w:sz w:val="28"/>
          <w:szCs w:val="28"/>
        </w:rPr>
        <w:t>Te</w:t>
      </w:r>
      <w:r w:rsidRPr="002A3D2E">
        <w:rPr>
          <w:w w:val="107"/>
          <w:sz w:val="28"/>
          <w:szCs w:val="28"/>
        </w:rPr>
        <w:t xml:space="preserve">ch </w:t>
      </w:r>
      <w:r w:rsidRPr="002A3D2E">
        <w:rPr>
          <w:w w:val="99"/>
          <w:sz w:val="28"/>
          <w:szCs w:val="28"/>
        </w:rPr>
        <w:t>of</w:t>
      </w:r>
      <w:r w:rsidRPr="002A3D2E">
        <w:rPr>
          <w:spacing w:val="23"/>
          <w:sz w:val="28"/>
          <w:szCs w:val="28"/>
        </w:rPr>
        <w:t xml:space="preserve"> </w:t>
      </w:r>
      <w:r w:rsidRPr="00B05A7C">
        <w:rPr>
          <w:b/>
          <w:w w:val="99"/>
          <w:sz w:val="28"/>
          <w:szCs w:val="28"/>
        </w:rPr>
        <w:t>Ja</w:t>
      </w:r>
      <w:r w:rsidRPr="00B05A7C">
        <w:rPr>
          <w:b/>
          <w:spacing w:val="1"/>
          <w:w w:val="99"/>
          <w:sz w:val="28"/>
          <w:szCs w:val="28"/>
        </w:rPr>
        <w:t>y</w:t>
      </w:r>
      <w:r w:rsidRPr="00B05A7C">
        <w:rPr>
          <w:b/>
          <w:w w:val="99"/>
          <w:sz w:val="28"/>
          <w:szCs w:val="28"/>
        </w:rPr>
        <w:t>p</w:t>
      </w:r>
      <w:r w:rsidRPr="00B05A7C">
        <w:rPr>
          <w:b/>
          <w:sz w:val="28"/>
          <w:szCs w:val="28"/>
        </w:rPr>
        <w:t>ee</w:t>
      </w:r>
      <w:r w:rsidRPr="00B05A7C">
        <w:rPr>
          <w:b/>
          <w:spacing w:val="23"/>
          <w:sz w:val="28"/>
          <w:szCs w:val="28"/>
        </w:rPr>
        <w:t xml:space="preserve"> </w:t>
      </w:r>
      <w:r w:rsidRPr="00B05A7C">
        <w:rPr>
          <w:b/>
          <w:w w:val="99"/>
          <w:sz w:val="28"/>
          <w:szCs w:val="28"/>
        </w:rPr>
        <w:t>Universi</w:t>
      </w:r>
      <w:r w:rsidRPr="00B05A7C">
        <w:rPr>
          <w:b/>
          <w:spacing w:val="1"/>
          <w:w w:val="99"/>
          <w:sz w:val="28"/>
          <w:szCs w:val="28"/>
        </w:rPr>
        <w:t>t</w:t>
      </w:r>
      <w:r w:rsidRPr="00B05A7C">
        <w:rPr>
          <w:b/>
          <w:w w:val="99"/>
          <w:sz w:val="28"/>
          <w:szCs w:val="28"/>
        </w:rPr>
        <w:t>y</w:t>
      </w:r>
      <w:r w:rsidRPr="00B05A7C">
        <w:rPr>
          <w:b/>
          <w:sz w:val="28"/>
          <w:szCs w:val="28"/>
        </w:rPr>
        <w:t xml:space="preserve"> </w:t>
      </w:r>
      <w:r w:rsidRPr="00B05A7C">
        <w:rPr>
          <w:b/>
          <w:spacing w:val="-23"/>
          <w:sz w:val="28"/>
          <w:szCs w:val="28"/>
        </w:rPr>
        <w:t xml:space="preserve"> </w:t>
      </w:r>
      <w:r w:rsidRPr="00B05A7C">
        <w:rPr>
          <w:b/>
          <w:w w:val="99"/>
          <w:sz w:val="28"/>
          <w:szCs w:val="28"/>
        </w:rPr>
        <w:t>of</w:t>
      </w:r>
      <w:r w:rsidRPr="00B05A7C">
        <w:rPr>
          <w:b/>
          <w:spacing w:val="22"/>
          <w:sz w:val="28"/>
          <w:szCs w:val="28"/>
        </w:rPr>
        <w:t xml:space="preserve"> </w:t>
      </w:r>
      <w:r w:rsidRPr="00B05A7C">
        <w:rPr>
          <w:b/>
          <w:w w:val="99"/>
          <w:sz w:val="28"/>
          <w:szCs w:val="28"/>
        </w:rPr>
        <w:t>Engineering &amp;</w:t>
      </w:r>
      <w:r w:rsidRPr="00B05A7C">
        <w:rPr>
          <w:b/>
          <w:spacing w:val="23"/>
          <w:sz w:val="28"/>
          <w:szCs w:val="28"/>
        </w:rPr>
        <w:t xml:space="preserve"> </w:t>
      </w:r>
      <w:r w:rsidRPr="00B05A7C">
        <w:rPr>
          <w:b/>
          <w:w w:val="99"/>
          <w:sz w:val="28"/>
          <w:szCs w:val="28"/>
        </w:rPr>
        <w:t>Technolog</w:t>
      </w:r>
      <w:r w:rsidRPr="00B05A7C">
        <w:rPr>
          <w:b/>
          <w:spacing w:val="1"/>
          <w:w w:val="99"/>
          <w:sz w:val="28"/>
          <w:szCs w:val="28"/>
        </w:rPr>
        <w:t>y</w:t>
      </w:r>
      <w:r w:rsidRPr="00B05A7C">
        <w:rPr>
          <w:b/>
          <w:w w:val="99"/>
          <w:sz w:val="28"/>
          <w:szCs w:val="28"/>
        </w:rPr>
        <w:t>, Guna</w:t>
      </w:r>
      <w:r w:rsidRPr="002A3D2E">
        <w:rPr>
          <w:spacing w:val="23"/>
          <w:sz w:val="28"/>
          <w:szCs w:val="28"/>
        </w:rPr>
        <w:t xml:space="preserve"> </w:t>
      </w:r>
      <w:r w:rsidRPr="002A3D2E">
        <w:rPr>
          <w:w w:val="99"/>
          <w:sz w:val="28"/>
          <w:szCs w:val="28"/>
        </w:rPr>
        <w:t>has</w:t>
      </w:r>
      <w:r w:rsidRPr="002A3D2E">
        <w:rPr>
          <w:spacing w:val="23"/>
          <w:sz w:val="28"/>
          <w:szCs w:val="28"/>
        </w:rPr>
        <w:t xml:space="preserve"> </w:t>
      </w:r>
      <w:r w:rsidRPr="002A3D2E">
        <w:rPr>
          <w:w w:val="99"/>
          <w:sz w:val="28"/>
          <w:szCs w:val="28"/>
        </w:rPr>
        <w:t xml:space="preserve">been </w:t>
      </w:r>
      <w:r w:rsidRPr="002A3D2E">
        <w:rPr>
          <w:spacing w:val="1"/>
          <w:sz w:val="28"/>
          <w:szCs w:val="28"/>
        </w:rPr>
        <w:t>carrie</w:t>
      </w:r>
      <w:r w:rsidRPr="002A3D2E">
        <w:rPr>
          <w:sz w:val="28"/>
          <w:szCs w:val="28"/>
        </w:rPr>
        <w:t>d</w:t>
      </w:r>
      <w:r w:rsidRPr="002A3D2E">
        <w:rPr>
          <w:spacing w:val="18"/>
          <w:sz w:val="28"/>
          <w:szCs w:val="28"/>
        </w:rPr>
        <w:t xml:space="preserve"> </w:t>
      </w:r>
      <w:r w:rsidRPr="002A3D2E">
        <w:rPr>
          <w:spacing w:val="1"/>
          <w:sz w:val="28"/>
          <w:szCs w:val="28"/>
        </w:rPr>
        <w:t>ou</w:t>
      </w:r>
      <w:r w:rsidRPr="002A3D2E">
        <w:rPr>
          <w:sz w:val="28"/>
          <w:szCs w:val="28"/>
        </w:rPr>
        <w:t>t</w:t>
      </w:r>
      <w:r w:rsidRPr="002A3D2E">
        <w:rPr>
          <w:spacing w:val="18"/>
          <w:sz w:val="28"/>
          <w:szCs w:val="28"/>
        </w:rPr>
        <w:t xml:space="preserve"> </w:t>
      </w:r>
      <w:r w:rsidRPr="002A3D2E">
        <w:rPr>
          <w:spacing w:val="1"/>
          <w:sz w:val="28"/>
          <w:szCs w:val="28"/>
        </w:rPr>
        <w:t>u</w:t>
      </w:r>
      <w:r w:rsidRPr="002A3D2E">
        <w:rPr>
          <w:spacing w:val="3"/>
          <w:sz w:val="28"/>
          <w:szCs w:val="28"/>
        </w:rPr>
        <w:t>nd</w:t>
      </w:r>
      <w:r w:rsidRPr="002A3D2E">
        <w:rPr>
          <w:spacing w:val="1"/>
          <w:w w:val="101"/>
          <w:sz w:val="28"/>
          <w:szCs w:val="28"/>
        </w:rPr>
        <w:t>e</w:t>
      </w:r>
      <w:r w:rsidRPr="002A3D2E">
        <w:rPr>
          <w:sz w:val="28"/>
          <w:szCs w:val="28"/>
        </w:rPr>
        <w:t>r</w:t>
      </w:r>
      <w:r w:rsidRPr="002A3D2E">
        <w:rPr>
          <w:spacing w:val="18"/>
          <w:sz w:val="28"/>
          <w:szCs w:val="28"/>
        </w:rPr>
        <w:t xml:space="preserve"> </w:t>
      </w:r>
      <w:r w:rsidRPr="002A3D2E">
        <w:rPr>
          <w:spacing w:val="1"/>
          <w:sz w:val="28"/>
          <w:szCs w:val="28"/>
        </w:rPr>
        <w:t>m</w:t>
      </w:r>
      <w:r w:rsidRPr="002A3D2E">
        <w:rPr>
          <w:sz w:val="28"/>
          <w:szCs w:val="28"/>
        </w:rPr>
        <w:t>y</w:t>
      </w:r>
      <w:r w:rsidRPr="002A3D2E">
        <w:rPr>
          <w:spacing w:val="16"/>
          <w:sz w:val="28"/>
          <w:szCs w:val="28"/>
        </w:rPr>
        <w:t xml:space="preserve"> </w:t>
      </w:r>
      <w:r w:rsidRPr="002A3D2E">
        <w:rPr>
          <w:spacing w:val="1"/>
          <w:sz w:val="28"/>
          <w:szCs w:val="28"/>
        </w:rPr>
        <w:t>s</w:t>
      </w:r>
      <w:r w:rsidRPr="002A3D2E">
        <w:rPr>
          <w:spacing w:val="3"/>
          <w:sz w:val="28"/>
          <w:szCs w:val="28"/>
        </w:rPr>
        <w:t>u</w:t>
      </w:r>
      <w:r w:rsidRPr="002A3D2E">
        <w:rPr>
          <w:spacing w:val="1"/>
          <w:sz w:val="28"/>
          <w:szCs w:val="28"/>
        </w:rPr>
        <w:t>pervisio</w:t>
      </w:r>
      <w:r w:rsidRPr="002A3D2E">
        <w:rPr>
          <w:sz w:val="28"/>
          <w:szCs w:val="28"/>
        </w:rPr>
        <w:t>n.</w:t>
      </w:r>
      <w:r w:rsidRPr="002A3D2E">
        <w:rPr>
          <w:spacing w:val="16"/>
          <w:sz w:val="28"/>
          <w:szCs w:val="28"/>
        </w:rPr>
        <w:t xml:space="preserve"> As per best of my knowledge and belief there is no infringement of intellectual property right and copyright. Also, this work </w:t>
      </w:r>
      <w:r w:rsidRPr="002A3D2E">
        <w:rPr>
          <w:spacing w:val="3"/>
          <w:sz w:val="28"/>
          <w:szCs w:val="28"/>
        </w:rPr>
        <w:t>h</w:t>
      </w:r>
      <w:r w:rsidRPr="002A3D2E">
        <w:rPr>
          <w:spacing w:val="1"/>
          <w:w w:val="101"/>
          <w:sz w:val="28"/>
          <w:szCs w:val="28"/>
        </w:rPr>
        <w:t>a</w:t>
      </w:r>
      <w:r w:rsidRPr="002A3D2E">
        <w:rPr>
          <w:sz w:val="28"/>
          <w:szCs w:val="28"/>
        </w:rPr>
        <w:t>s</w:t>
      </w:r>
      <w:r w:rsidRPr="002A3D2E">
        <w:rPr>
          <w:spacing w:val="16"/>
          <w:sz w:val="28"/>
          <w:szCs w:val="28"/>
        </w:rPr>
        <w:t xml:space="preserve"> </w:t>
      </w:r>
      <w:r w:rsidRPr="002A3D2E">
        <w:rPr>
          <w:spacing w:val="3"/>
          <w:sz w:val="28"/>
          <w:szCs w:val="28"/>
        </w:rPr>
        <w:t>n</w:t>
      </w:r>
      <w:r w:rsidRPr="002A3D2E">
        <w:rPr>
          <w:spacing w:val="1"/>
          <w:sz w:val="28"/>
          <w:szCs w:val="28"/>
        </w:rPr>
        <w:t>o</w:t>
      </w:r>
      <w:r w:rsidRPr="002A3D2E">
        <w:rPr>
          <w:w w:val="101"/>
          <w:sz w:val="28"/>
          <w:szCs w:val="28"/>
        </w:rPr>
        <w:t>t</w:t>
      </w:r>
      <w:r w:rsidRPr="002A3D2E">
        <w:rPr>
          <w:spacing w:val="16"/>
          <w:sz w:val="28"/>
          <w:szCs w:val="28"/>
        </w:rPr>
        <w:t xml:space="preserve"> </w:t>
      </w:r>
      <w:r w:rsidRPr="002A3D2E">
        <w:rPr>
          <w:spacing w:val="1"/>
          <w:sz w:val="28"/>
          <w:szCs w:val="28"/>
        </w:rPr>
        <w:t xml:space="preserve">been </w:t>
      </w:r>
      <w:r w:rsidRPr="002A3D2E">
        <w:rPr>
          <w:w w:val="99"/>
          <w:sz w:val="28"/>
          <w:szCs w:val="28"/>
        </w:rPr>
        <w:t>su</w:t>
      </w:r>
      <w:r w:rsidRPr="002A3D2E">
        <w:rPr>
          <w:spacing w:val="1"/>
          <w:w w:val="99"/>
          <w:sz w:val="28"/>
          <w:szCs w:val="28"/>
        </w:rPr>
        <w:t>b</w:t>
      </w:r>
      <w:r w:rsidRPr="002A3D2E">
        <w:rPr>
          <w:spacing w:val="-1"/>
          <w:w w:val="99"/>
          <w:sz w:val="28"/>
          <w:szCs w:val="28"/>
        </w:rPr>
        <w:t>m</w:t>
      </w:r>
      <w:r w:rsidRPr="002A3D2E">
        <w:rPr>
          <w:sz w:val="28"/>
          <w:szCs w:val="28"/>
        </w:rPr>
        <w:t>itted</w:t>
      </w:r>
      <w:r w:rsidRPr="002A3D2E">
        <w:rPr>
          <w:spacing w:val="-3"/>
          <w:sz w:val="28"/>
          <w:szCs w:val="28"/>
        </w:rPr>
        <w:t xml:space="preserve"> </w:t>
      </w:r>
      <w:r w:rsidRPr="002A3D2E">
        <w:rPr>
          <w:w w:val="99"/>
          <w:sz w:val="28"/>
          <w:szCs w:val="28"/>
        </w:rPr>
        <w:t>partially</w:t>
      </w:r>
      <w:r w:rsidRPr="002A3D2E">
        <w:rPr>
          <w:spacing w:val="-2"/>
          <w:sz w:val="28"/>
          <w:szCs w:val="28"/>
        </w:rPr>
        <w:t xml:space="preserve"> </w:t>
      </w:r>
      <w:r w:rsidRPr="002A3D2E">
        <w:rPr>
          <w:spacing w:val="-1"/>
          <w:w w:val="99"/>
          <w:sz w:val="28"/>
          <w:szCs w:val="28"/>
        </w:rPr>
        <w:t>o</w:t>
      </w:r>
      <w:r w:rsidRPr="002A3D2E">
        <w:rPr>
          <w:w w:val="99"/>
          <w:sz w:val="28"/>
          <w:szCs w:val="28"/>
        </w:rPr>
        <w:t>r</w:t>
      </w:r>
      <w:r w:rsidRPr="002A3D2E">
        <w:rPr>
          <w:spacing w:val="-3"/>
          <w:sz w:val="28"/>
          <w:szCs w:val="28"/>
        </w:rPr>
        <w:t xml:space="preserve"> </w:t>
      </w:r>
      <w:r w:rsidRPr="002A3D2E">
        <w:rPr>
          <w:w w:val="99"/>
          <w:sz w:val="28"/>
          <w:szCs w:val="28"/>
        </w:rPr>
        <w:t>wholly</w:t>
      </w:r>
      <w:r w:rsidRPr="002A3D2E">
        <w:rPr>
          <w:spacing w:val="-3"/>
          <w:sz w:val="28"/>
          <w:szCs w:val="28"/>
        </w:rPr>
        <w:t xml:space="preserve"> </w:t>
      </w:r>
      <w:r w:rsidRPr="002A3D2E">
        <w:rPr>
          <w:w w:val="99"/>
          <w:sz w:val="28"/>
          <w:szCs w:val="28"/>
        </w:rPr>
        <w:t>to</w:t>
      </w:r>
      <w:r w:rsidRPr="002A3D2E">
        <w:rPr>
          <w:spacing w:val="-6"/>
          <w:sz w:val="28"/>
          <w:szCs w:val="28"/>
        </w:rPr>
        <w:t xml:space="preserve"> </w:t>
      </w:r>
      <w:r w:rsidRPr="002A3D2E">
        <w:rPr>
          <w:w w:val="99"/>
          <w:sz w:val="28"/>
          <w:szCs w:val="28"/>
        </w:rPr>
        <w:t>any</w:t>
      </w:r>
      <w:r w:rsidRPr="002A3D2E">
        <w:rPr>
          <w:spacing w:val="-2"/>
          <w:sz w:val="28"/>
          <w:szCs w:val="28"/>
        </w:rPr>
        <w:t xml:space="preserve"> </w:t>
      </w:r>
      <w:r w:rsidRPr="002A3D2E">
        <w:rPr>
          <w:w w:val="99"/>
          <w:sz w:val="28"/>
          <w:szCs w:val="28"/>
        </w:rPr>
        <w:t>other</w:t>
      </w:r>
      <w:r w:rsidRPr="002A3D2E">
        <w:rPr>
          <w:spacing w:val="-3"/>
          <w:sz w:val="28"/>
          <w:szCs w:val="28"/>
        </w:rPr>
        <w:t xml:space="preserve"> </w:t>
      </w:r>
      <w:r w:rsidRPr="002A3D2E">
        <w:rPr>
          <w:w w:val="99"/>
          <w:sz w:val="28"/>
          <w:szCs w:val="28"/>
        </w:rPr>
        <w:t>University</w:t>
      </w:r>
      <w:r w:rsidRPr="002A3D2E">
        <w:rPr>
          <w:spacing w:val="-2"/>
          <w:sz w:val="28"/>
          <w:szCs w:val="28"/>
        </w:rPr>
        <w:t xml:space="preserve"> </w:t>
      </w:r>
      <w:r w:rsidRPr="002A3D2E">
        <w:rPr>
          <w:w w:val="99"/>
          <w:sz w:val="28"/>
          <w:szCs w:val="28"/>
        </w:rPr>
        <w:t>or</w:t>
      </w:r>
      <w:r w:rsidRPr="002A3D2E">
        <w:rPr>
          <w:spacing w:val="-3"/>
          <w:sz w:val="28"/>
          <w:szCs w:val="28"/>
        </w:rPr>
        <w:t xml:space="preserve"> </w:t>
      </w:r>
      <w:r w:rsidRPr="002A3D2E">
        <w:rPr>
          <w:w w:val="99"/>
          <w:sz w:val="28"/>
          <w:szCs w:val="28"/>
        </w:rPr>
        <w:t>Institute</w:t>
      </w:r>
      <w:r w:rsidRPr="002A3D2E">
        <w:rPr>
          <w:spacing w:val="-3"/>
          <w:sz w:val="28"/>
          <w:szCs w:val="28"/>
        </w:rPr>
        <w:t xml:space="preserve"> </w:t>
      </w:r>
      <w:r w:rsidRPr="002A3D2E">
        <w:rPr>
          <w:w w:val="99"/>
          <w:sz w:val="28"/>
          <w:szCs w:val="28"/>
        </w:rPr>
        <w:t>for</w:t>
      </w:r>
      <w:r w:rsidRPr="002A3D2E">
        <w:rPr>
          <w:spacing w:val="-3"/>
          <w:sz w:val="28"/>
          <w:szCs w:val="28"/>
        </w:rPr>
        <w:t xml:space="preserve"> </w:t>
      </w:r>
      <w:r w:rsidRPr="002A3D2E">
        <w:rPr>
          <w:w w:val="99"/>
          <w:sz w:val="28"/>
          <w:szCs w:val="28"/>
        </w:rPr>
        <w:t>the</w:t>
      </w:r>
      <w:r w:rsidRPr="002A3D2E">
        <w:rPr>
          <w:spacing w:val="-3"/>
          <w:sz w:val="28"/>
          <w:szCs w:val="28"/>
        </w:rPr>
        <w:t xml:space="preserve"> </w:t>
      </w:r>
      <w:r w:rsidRPr="002A3D2E">
        <w:rPr>
          <w:w w:val="99"/>
          <w:sz w:val="28"/>
          <w:szCs w:val="28"/>
        </w:rPr>
        <w:t>award</w:t>
      </w:r>
      <w:r w:rsidRPr="002A3D2E">
        <w:rPr>
          <w:spacing w:val="-3"/>
          <w:sz w:val="28"/>
          <w:szCs w:val="28"/>
        </w:rPr>
        <w:t xml:space="preserve"> </w:t>
      </w:r>
      <w:r w:rsidRPr="002A3D2E">
        <w:rPr>
          <w:spacing w:val="-1"/>
          <w:w w:val="99"/>
          <w:sz w:val="28"/>
          <w:szCs w:val="28"/>
        </w:rPr>
        <w:t>o</w:t>
      </w:r>
      <w:r w:rsidRPr="002A3D2E">
        <w:rPr>
          <w:w w:val="99"/>
          <w:sz w:val="28"/>
          <w:szCs w:val="28"/>
        </w:rPr>
        <w:t>f</w:t>
      </w:r>
      <w:r w:rsidRPr="002A3D2E">
        <w:rPr>
          <w:spacing w:val="-3"/>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i</w:t>
      </w:r>
      <w:r w:rsidRPr="002A3D2E">
        <w:rPr>
          <w:w w:val="99"/>
          <w:sz w:val="28"/>
          <w:szCs w:val="28"/>
        </w:rPr>
        <w:t xml:space="preserve">s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a</w:t>
      </w:r>
      <w:r w:rsidRPr="002A3D2E">
        <w:rPr>
          <w:spacing w:val="-2"/>
          <w:w w:val="99"/>
          <w:sz w:val="28"/>
          <w:szCs w:val="28"/>
        </w:rPr>
        <w:t>n</w:t>
      </w:r>
      <w:r w:rsidRPr="002A3D2E">
        <w:rPr>
          <w:w w:val="99"/>
          <w:sz w:val="28"/>
          <w:szCs w:val="28"/>
        </w:rPr>
        <w:t>y</w:t>
      </w:r>
      <w:r w:rsidRPr="002A3D2E">
        <w:rPr>
          <w:spacing w:val="-3"/>
          <w:sz w:val="28"/>
          <w:szCs w:val="28"/>
        </w:rPr>
        <w:t xml:space="preserve"> </w:t>
      </w:r>
      <w:r w:rsidRPr="002A3D2E">
        <w:rPr>
          <w:spacing w:val="-2"/>
          <w:w w:val="99"/>
          <w:sz w:val="28"/>
          <w:szCs w:val="28"/>
        </w:rPr>
        <w:t>o</w:t>
      </w:r>
      <w:r w:rsidRPr="002A3D2E">
        <w:rPr>
          <w:spacing w:val="-2"/>
          <w:sz w:val="28"/>
          <w:szCs w:val="28"/>
        </w:rPr>
        <w:t>t</w:t>
      </w:r>
      <w:r w:rsidRPr="002A3D2E">
        <w:rPr>
          <w:spacing w:val="-1"/>
          <w:w w:val="99"/>
          <w:sz w:val="28"/>
          <w:szCs w:val="28"/>
        </w:rPr>
        <w:t>h</w:t>
      </w:r>
      <w:r w:rsidRPr="002A3D2E">
        <w:rPr>
          <w:spacing w:val="-3"/>
          <w:w w:val="99"/>
          <w:sz w:val="28"/>
          <w:szCs w:val="28"/>
        </w:rPr>
        <w:t>e</w:t>
      </w:r>
      <w:r w:rsidRPr="002A3D2E">
        <w:rPr>
          <w:w w:val="99"/>
          <w:sz w:val="28"/>
          <w:szCs w:val="28"/>
        </w:rPr>
        <w:t>r</w:t>
      </w:r>
      <w:r w:rsidRPr="002A3D2E">
        <w:rPr>
          <w:spacing w:val="-3"/>
          <w:sz w:val="28"/>
          <w:szCs w:val="28"/>
        </w:rPr>
        <w:t xml:space="preserve"> </w:t>
      </w:r>
      <w:r w:rsidRPr="002A3D2E">
        <w:rPr>
          <w:spacing w:val="-1"/>
          <w:w w:val="99"/>
          <w:sz w:val="28"/>
          <w:szCs w:val="28"/>
        </w:rPr>
        <w:t>degr</w:t>
      </w:r>
      <w:r w:rsidRPr="002A3D2E">
        <w:rPr>
          <w:spacing w:val="-3"/>
          <w:w w:val="99"/>
          <w:sz w:val="28"/>
          <w:szCs w:val="28"/>
        </w:rPr>
        <w:t>e</w:t>
      </w:r>
      <w:r w:rsidRPr="002A3D2E">
        <w:rPr>
          <w:sz w:val="28"/>
          <w:szCs w:val="28"/>
        </w:rPr>
        <w:t>e</w:t>
      </w:r>
      <w:r w:rsidRPr="002A3D2E">
        <w:rPr>
          <w:spacing w:val="-3"/>
          <w:sz w:val="28"/>
          <w:szCs w:val="28"/>
        </w:rPr>
        <w:t xml:space="preserve">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d</w:t>
      </w:r>
      <w:r w:rsidRPr="002A3D2E">
        <w:rPr>
          <w:spacing w:val="-2"/>
          <w:w w:val="99"/>
          <w:sz w:val="28"/>
          <w:szCs w:val="28"/>
        </w:rPr>
        <w:t>ip</w:t>
      </w:r>
      <w:r w:rsidRPr="002A3D2E">
        <w:rPr>
          <w:spacing w:val="-1"/>
          <w:sz w:val="28"/>
          <w:szCs w:val="28"/>
        </w:rPr>
        <w:t>l</w:t>
      </w:r>
      <w:r w:rsidRPr="002A3D2E">
        <w:rPr>
          <w:spacing w:val="-1"/>
          <w:w w:val="99"/>
          <w:sz w:val="28"/>
          <w:szCs w:val="28"/>
        </w:rPr>
        <w:t>o</w:t>
      </w:r>
      <w:r w:rsidRPr="002A3D2E">
        <w:rPr>
          <w:spacing w:val="-3"/>
          <w:w w:val="99"/>
          <w:sz w:val="28"/>
          <w:szCs w:val="28"/>
        </w:rPr>
        <w:t>m</w:t>
      </w:r>
      <w:r w:rsidRPr="002A3D2E">
        <w:rPr>
          <w:spacing w:val="-1"/>
          <w:w w:val="99"/>
          <w:sz w:val="28"/>
          <w:szCs w:val="28"/>
        </w:rPr>
        <w:t xml:space="preserve">a. </w:t>
      </w:r>
      <w:r w:rsidRPr="002A3D2E">
        <w:rPr>
          <w:spacing w:val="16"/>
          <w:sz w:val="28"/>
          <w:szCs w:val="28"/>
        </w:rPr>
        <w:t>In case of any violation concern student will solely be responsible.</w:t>
      </w:r>
    </w:p>
    <w:p w14:paraId="3EE27242" w14:textId="77777777" w:rsidR="00683104" w:rsidRPr="002A3D2E" w:rsidRDefault="00683104" w:rsidP="00683104">
      <w:pPr>
        <w:widowControl w:val="0"/>
        <w:autoSpaceDE w:val="0"/>
        <w:autoSpaceDN w:val="0"/>
        <w:adjustRightInd w:val="0"/>
        <w:spacing w:line="357" w:lineRule="auto"/>
        <w:ind w:left="1651" w:right="709"/>
        <w:rPr>
          <w:spacing w:val="16"/>
          <w:sz w:val="28"/>
          <w:szCs w:val="28"/>
        </w:rPr>
      </w:pPr>
    </w:p>
    <w:p w14:paraId="10461769" w14:textId="77777777" w:rsidR="00683104" w:rsidRPr="002A3D2E" w:rsidRDefault="00683104" w:rsidP="00893AB1">
      <w:pPr>
        <w:widowControl w:val="0"/>
        <w:autoSpaceDE w:val="0"/>
        <w:autoSpaceDN w:val="0"/>
        <w:adjustRightInd w:val="0"/>
        <w:spacing w:line="357" w:lineRule="auto"/>
        <w:ind w:left="1651" w:right="709"/>
        <w:rPr>
          <w:sz w:val="32"/>
          <w:szCs w:val="32"/>
        </w:rPr>
      </w:pPr>
    </w:p>
    <w:p w14:paraId="24BA9CBB" w14:textId="77777777" w:rsidR="0015627D" w:rsidRDefault="0015627D" w:rsidP="00893AB1">
      <w:pPr>
        <w:widowControl w:val="0"/>
        <w:autoSpaceDE w:val="0"/>
        <w:autoSpaceDN w:val="0"/>
        <w:adjustRightInd w:val="0"/>
        <w:spacing w:line="357" w:lineRule="auto"/>
        <w:ind w:left="1651" w:right="709"/>
        <w:rPr>
          <w:sz w:val="32"/>
          <w:szCs w:val="32"/>
        </w:rPr>
      </w:pPr>
    </w:p>
    <w:p w14:paraId="04225DEA" w14:textId="77777777" w:rsidR="0015627D" w:rsidRDefault="0015627D" w:rsidP="00893AB1">
      <w:pPr>
        <w:widowControl w:val="0"/>
        <w:autoSpaceDE w:val="0"/>
        <w:autoSpaceDN w:val="0"/>
        <w:adjustRightInd w:val="0"/>
        <w:spacing w:line="357" w:lineRule="auto"/>
        <w:ind w:left="1651" w:right="709"/>
        <w:rPr>
          <w:sz w:val="32"/>
          <w:szCs w:val="32"/>
        </w:rPr>
      </w:pPr>
    </w:p>
    <w:p w14:paraId="14917013" w14:textId="77777777" w:rsidR="0015627D" w:rsidRDefault="0015627D" w:rsidP="00893AB1">
      <w:pPr>
        <w:widowControl w:val="0"/>
        <w:autoSpaceDE w:val="0"/>
        <w:autoSpaceDN w:val="0"/>
        <w:adjustRightInd w:val="0"/>
        <w:spacing w:line="357" w:lineRule="auto"/>
        <w:ind w:left="1651" w:right="709"/>
        <w:rPr>
          <w:sz w:val="32"/>
          <w:szCs w:val="32"/>
        </w:rPr>
      </w:pPr>
    </w:p>
    <w:p w14:paraId="545BC78E" w14:textId="77777777" w:rsidR="0015627D" w:rsidRPr="002A3D2E" w:rsidRDefault="0015627D" w:rsidP="00893AB1">
      <w:pPr>
        <w:widowControl w:val="0"/>
        <w:autoSpaceDE w:val="0"/>
        <w:autoSpaceDN w:val="0"/>
        <w:adjustRightInd w:val="0"/>
        <w:spacing w:line="357" w:lineRule="auto"/>
        <w:ind w:left="1651" w:right="709"/>
        <w:rPr>
          <w:sz w:val="32"/>
          <w:szCs w:val="32"/>
        </w:rPr>
      </w:pPr>
    </w:p>
    <w:p w14:paraId="5CE588E7" w14:textId="77777777" w:rsidR="00237603" w:rsidRPr="002A3D2E" w:rsidRDefault="00237603" w:rsidP="00893AB1">
      <w:pPr>
        <w:widowControl w:val="0"/>
        <w:autoSpaceDE w:val="0"/>
        <w:autoSpaceDN w:val="0"/>
        <w:adjustRightInd w:val="0"/>
        <w:spacing w:line="357" w:lineRule="auto"/>
        <w:ind w:left="1651" w:right="709"/>
        <w:rPr>
          <w:sz w:val="32"/>
          <w:szCs w:val="32"/>
        </w:rPr>
      </w:pPr>
    </w:p>
    <w:p w14:paraId="6BFCCAEB" w14:textId="77777777" w:rsidR="00683104" w:rsidRPr="002A3D2E" w:rsidRDefault="00683104" w:rsidP="00893AB1">
      <w:pPr>
        <w:widowControl w:val="0"/>
        <w:autoSpaceDE w:val="0"/>
        <w:autoSpaceDN w:val="0"/>
        <w:adjustRightInd w:val="0"/>
        <w:spacing w:line="200" w:lineRule="exact"/>
        <w:rPr>
          <w:sz w:val="32"/>
          <w:szCs w:val="32"/>
        </w:rPr>
      </w:pPr>
    </w:p>
    <w:p w14:paraId="5C0186EA" w14:textId="77777777" w:rsidR="00683104" w:rsidRPr="002A3D2E" w:rsidRDefault="00683104" w:rsidP="002A26A3">
      <w:pPr>
        <w:widowControl w:val="0"/>
        <w:autoSpaceDE w:val="0"/>
        <w:autoSpaceDN w:val="0"/>
        <w:adjustRightInd w:val="0"/>
        <w:spacing w:line="358" w:lineRule="auto"/>
        <w:ind w:right="5331"/>
        <w:rPr>
          <w:spacing w:val="-2"/>
          <w:w w:val="99"/>
          <w:sz w:val="28"/>
          <w:szCs w:val="28"/>
        </w:rPr>
      </w:pPr>
      <w:r w:rsidRPr="002A3D2E">
        <w:rPr>
          <w:spacing w:val="-2"/>
          <w:w w:val="99"/>
          <w:sz w:val="28"/>
          <w:szCs w:val="28"/>
        </w:rPr>
        <w:t>Si</w:t>
      </w:r>
      <w:r w:rsidRPr="002A3D2E">
        <w:rPr>
          <w:spacing w:val="-1"/>
          <w:w w:val="99"/>
          <w:sz w:val="28"/>
          <w:szCs w:val="28"/>
        </w:rPr>
        <w:t>g</w:t>
      </w:r>
      <w:r w:rsidRPr="002A3D2E">
        <w:rPr>
          <w:spacing w:val="-2"/>
          <w:w w:val="99"/>
          <w:sz w:val="28"/>
          <w:szCs w:val="28"/>
        </w:rPr>
        <w:t>n</w:t>
      </w:r>
      <w:r w:rsidRPr="002A3D2E">
        <w:rPr>
          <w:spacing w:val="-1"/>
          <w:sz w:val="28"/>
          <w:szCs w:val="28"/>
        </w:rPr>
        <w:t>a</w:t>
      </w:r>
      <w:r w:rsidRPr="002A3D2E">
        <w:rPr>
          <w:spacing w:val="-2"/>
          <w:sz w:val="28"/>
          <w:szCs w:val="28"/>
        </w:rPr>
        <w:t>t</w:t>
      </w:r>
      <w:r w:rsidRPr="002A3D2E">
        <w:rPr>
          <w:spacing w:val="-2"/>
          <w:w w:val="99"/>
          <w:sz w:val="28"/>
          <w:szCs w:val="28"/>
        </w:rPr>
        <w:t>u</w:t>
      </w:r>
      <w:r w:rsidRPr="002A3D2E">
        <w:rPr>
          <w:spacing w:val="-1"/>
          <w:w w:val="99"/>
          <w:sz w:val="28"/>
          <w:szCs w:val="28"/>
        </w:rPr>
        <w:t>r</w:t>
      </w:r>
      <w:r>
        <w:rPr>
          <w:spacing w:val="-1"/>
          <w:w w:val="99"/>
          <w:sz w:val="28"/>
          <w:szCs w:val="28"/>
        </w:rPr>
        <w:t>e</w:t>
      </w:r>
      <w:r w:rsidRPr="002A3D2E">
        <w:rPr>
          <w:spacing w:val="-4"/>
          <w:sz w:val="28"/>
          <w:szCs w:val="28"/>
        </w:rPr>
        <w:t xml:space="preserve"> </w:t>
      </w:r>
      <w:r w:rsidRPr="002A3D2E">
        <w:rPr>
          <w:spacing w:val="-2"/>
          <w:w w:val="99"/>
          <w:sz w:val="28"/>
          <w:szCs w:val="28"/>
        </w:rPr>
        <w:t>o</w:t>
      </w:r>
      <w:r w:rsidRPr="002A3D2E">
        <w:rPr>
          <w:w w:val="99"/>
          <w:sz w:val="28"/>
          <w:szCs w:val="28"/>
        </w:rPr>
        <w:t>f</w:t>
      </w:r>
      <w:r w:rsidRPr="002A3D2E">
        <w:rPr>
          <w:spacing w:val="-3"/>
          <w:sz w:val="28"/>
          <w:szCs w:val="28"/>
        </w:rPr>
        <w:t xml:space="preserve"> </w:t>
      </w:r>
      <w:r w:rsidRPr="002A3D2E">
        <w:rPr>
          <w:spacing w:val="-2"/>
          <w:w w:val="99"/>
          <w:sz w:val="28"/>
          <w:szCs w:val="28"/>
        </w:rPr>
        <w:t>S</w:t>
      </w:r>
      <w:r w:rsidRPr="002A3D2E">
        <w:rPr>
          <w:spacing w:val="-1"/>
          <w:w w:val="99"/>
          <w:sz w:val="28"/>
          <w:szCs w:val="28"/>
        </w:rPr>
        <w:t>u</w:t>
      </w:r>
      <w:r w:rsidRPr="002A3D2E">
        <w:rPr>
          <w:spacing w:val="-2"/>
          <w:w w:val="99"/>
          <w:sz w:val="28"/>
          <w:szCs w:val="28"/>
        </w:rPr>
        <w:t>pe</w:t>
      </w:r>
      <w:r w:rsidRPr="002A3D2E">
        <w:rPr>
          <w:spacing w:val="-1"/>
          <w:w w:val="99"/>
          <w:sz w:val="28"/>
          <w:szCs w:val="28"/>
        </w:rPr>
        <w:t>r</w:t>
      </w:r>
      <w:r w:rsidRPr="002A3D2E">
        <w:rPr>
          <w:spacing w:val="-2"/>
          <w:w w:val="99"/>
          <w:sz w:val="28"/>
          <w:szCs w:val="28"/>
        </w:rPr>
        <w:t>v</w:t>
      </w:r>
      <w:r w:rsidRPr="002A3D2E">
        <w:rPr>
          <w:spacing w:val="-1"/>
          <w:sz w:val="28"/>
          <w:szCs w:val="28"/>
        </w:rPr>
        <w:t>i</w:t>
      </w:r>
      <w:r w:rsidRPr="002A3D2E">
        <w:rPr>
          <w:spacing w:val="-3"/>
          <w:w w:val="99"/>
          <w:sz w:val="28"/>
          <w:szCs w:val="28"/>
        </w:rPr>
        <w:t>s</w:t>
      </w:r>
      <w:r w:rsidRPr="002A3D2E">
        <w:rPr>
          <w:spacing w:val="-2"/>
          <w:w w:val="99"/>
          <w:sz w:val="28"/>
          <w:szCs w:val="28"/>
        </w:rPr>
        <w:t xml:space="preserve">or </w:t>
      </w:r>
    </w:p>
    <w:p w14:paraId="41A1AE6D" w14:textId="1708B48C" w:rsidR="00683104" w:rsidRPr="000A1A5D" w:rsidRDefault="00A969FA" w:rsidP="0015627D">
      <w:pPr>
        <w:widowControl w:val="0"/>
        <w:autoSpaceDE w:val="0"/>
        <w:autoSpaceDN w:val="0"/>
        <w:adjustRightInd w:val="0"/>
        <w:spacing w:line="358" w:lineRule="auto"/>
        <w:ind w:right="5331"/>
        <w:rPr>
          <w:b/>
          <w:spacing w:val="-2"/>
          <w:w w:val="99"/>
          <w:sz w:val="28"/>
          <w:szCs w:val="28"/>
        </w:rPr>
      </w:pPr>
      <w:r>
        <w:rPr>
          <w:b/>
          <w:spacing w:val="-2"/>
          <w:w w:val="99"/>
          <w:sz w:val="28"/>
          <w:szCs w:val="28"/>
        </w:rPr>
        <w:t>Prof. Sanjay Garg</w:t>
      </w:r>
    </w:p>
    <w:p w14:paraId="694833E4" w14:textId="47E1158A" w:rsidR="005C6631" w:rsidRPr="003F77DA" w:rsidRDefault="00A969FA" w:rsidP="0015627D">
      <w:pPr>
        <w:widowControl w:val="0"/>
        <w:autoSpaceDE w:val="0"/>
        <w:autoSpaceDN w:val="0"/>
        <w:adjustRightInd w:val="0"/>
        <w:spacing w:line="358" w:lineRule="auto"/>
        <w:ind w:right="5331"/>
        <w:rPr>
          <w:spacing w:val="-2"/>
          <w:w w:val="99"/>
          <w:sz w:val="28"/>
          <w:szCs w:val="28"/>
        </w:rPr>
      </w:pPr>
      <w:r>
        <w:rPr>
          <w:spacing w:val="-2"/>
          <w:w w:val="99"/>
          <w:sz w:val="28"/>
          <w:szCs w:val="28"/>
        </w:rPr>
        <w:t>Head of Department</w:t>
      </w:r>
      <w:r w:rsidR="007D1543" w:rsidRPr="003F77DA">
        <w:rPr>
          <w:spacing w:val="-2"/>
          <w:w w:val="99"/>
          <w:sz w:val="28"/>
          <w:szCs w:val="28"/>
        </w:rPr>
        <w:t xml:space="preserve"> (</w:t>
      </w:r>
      <w:r>
        <w:rPr>
          <w:spacing w:val="-2"/>
          <w:w w:val="99"/>
          <w:sz w:val="28"/>
          <w:szCs w:val="28"/>
        </w:rPr>
        <w:t>CSE</w:t>
      </w:r>
      <w:r w:rsidR="007D1543" w:rsidRPr="003F77DA">
        <w:rPr>
          <w:spacing w:val="-2"/>
          <w:w w:val="99"/>
          <w:sz w:val="28"/>
          <w:szCs w:val="28"/>
        </w:rPr>
        <w:t>)</w:t>
      </w:r>
    </w:p>
    <w:p w14:paraId="01ABE4C5" w14:textId="67254571" w:rsidR="00683104" w:rsidRPr="002A3D2E" w:rsidRDefault="00683104" w:rsidP="0015627D">
      <w:pPr>
        <w:widowControl w:val="0"/>
        <w:autoSpaceDE w:val="0"/>
        <w:autoSpaceDN w:val="0"/>
        <w:adjustRightInd w:val="0"/>
        <w:spacing w:before="2"/>
        <w:ind w:right="-20"/>
        <w:rPr>
          <w:sz w:val="28"/>
          <w:szCs w:val="28"/>
        </w:rPr>
      </w:pPr>
      <w:r w:rsidRPr="002A3D2E">
        <w:rPr>
          <w:spacing w:val="-2"/>
          <w:w w:val="99"/>
          <w:sz w:val="28"/>
          <w:szCs w:val="28"/>
        </w:rPr>
        <w:t>D</w:t>
      </w:r>
      <w:r w:rsidRPr="002A3D2E">
        <w:rPr>
          <w:spacing w:val="-4"/>
          <w:w w:val="99"/>
          <w:sz w:val="28"/>
          <w:szCs w:val="28"/>
        </w:rPr>
        <w:t>a</w:t>
      </w:r>
      <w:r w:rsidRPr="002A3D2E">
        <w:rPr>
          <w:spacing w:val="-2"/>
          <w:sz w:val="28"/>
          <w:szCs w:val="28"/>
        </w:rPr>
        <w:t>te</w:t>
      </w:r>
      <w:r w:rsidR="00895F7D">
        <w:rPr>
          <w:spacing w:val="-2"/>
          <w:sz w:val="28"/>
          <w:szCs w:val="28"/>
        </w:rPr>
        <w:t>:</w:t>
      </w:r>
      <w:r w:rsidR="001E274C">
        <w:rPr>
          <w:spacing w:val="-2"/>
          <w:sz w:val="28"/>
          <w:szCs w:val="28"/>
        </w:rPr>
        <w:t>20</w:t>
      </w:r>
      <w:r w:rsidR="00F55389">
        <w:rPr>
          <w:spacing w:val="-2"/>
          <w:sz w:val="28"/>
          <w:szCs w:val="28"/>
        </w:rPr>
        <w:t>/11/202</w:t>
      </w:r>
      <w:r w:rsidR="00A969FA">
        <w:rPr>
          <w:spacing w:val="-2"/>
          <w:sz w:val="28"/>
          <w:szCs w:val="28"/>
        </w:rPr>
        <w:t>4</w:t>
      </w:r>
    </w:p>
    <w:p w14:paraId="79F84B92" w14:textId="610D39FE" w:rsidR="00722AFD" w:rsidRDefault="00946472" w:rsidP="0061344D">
      <w:pPr>
        <w:pStyle w:val="Heading1"/>
        <w:rPr>
          <w:w w:val="99"/>
        </w:rPr>
      </w:pPr>
      <w:bookmarkStart w:id="7" w:name="_Toc151988742"/>
      <w:bookmarkStart w:id="8" w:name="_Toc152069257"/>
      <w:bookmarkStart w:id="9" w:name="_Toc182960853"/>
      <w:r w:rsidRPr="00891588">
        <w:rPr>
          <w:w w:val="99"/>
        </w:rPr>
        <w:lastRenderedPageBreak/>
        <w:t>ACKNOWLEDGEMENT</w:t>
      </w:r>
      <w:bookmarkEnd w:id="7"/>
      <w:bookmarkEnd w:id="8"/>
      <w:bookmarkEnd w:id="9"/>
    </w:p>
    <w:p w14:paraId="61127D2B" w14:textId="77777777" w:rsidR="00844E09" w:rsidRDefault="00844E09" w:rsidP="003536AB"/>
    <w:p w14:paraId="573581AB" w14:textId="77777777" w:rsidR="00844E09" w:rsidRDefault="00844E09" w:rsidP="003536AB"/>
    <w:p w14:paraId="7D510ECB" w14:textId="4122B71E" w:rsidR="00194813" w:rsidRDefault="00844E09" w:rsidP="00511B4F">
      <w:pPr>
        <w:rPr>
          <w:rFonts w:eastAsia="Times New Roman"/>
          <w:sz w:val="28"/>
          <w:szCs w:val="28"/>
        </w:rPr>
      </w:pPr>
      <w:r w:rsidRPr="00FA26A2">
        <w:rPr>
          <w:sz w:val="28"/>
          <w:szCs w:val="28"/>
        </w:rPr>
        <w:t xml:space="preserve">First </w:t>
      </w:r>
      <w:r w:rsidR="005D10EF" w:rsidRPr="005D10EF">
        <w:rPr>
          <w:sz w:val="28"/>
          <w:szCs w:val="28"/>
        </w:rPr>
        <w:t>and foremost</w:t>
      </w:r>
      <w:r w:rsidRPr="00FA26A2">
        <w:rPr>
          <w:sz w:val="28"/>
          <w:szCs w:val="28"/>
        </w:rPr>
        <w:t xml:space="preserve">, we would like to </w:t>
      </w:r>
      <w:r w:rsidR="005D10EF" w:rsidRPr="005D10EF">
        <w:rPr>
          <w:sz w:val="28"/>
          <w:szCs w:val="28"/>
        </w:rPr>
        <w:t xml:space="preserve">express our gratitude to </w:t>
      </w:r>
      <w:r w:rsidRPr="00FA26A2">
        <w:rPr>
          <w:sz w:val="28"/>
          <w:szCs w:val="28"/>
        </w:rPr>
        <w:t>Jaypee University of Engineering and Technology</w:t>
      </w:r>
      <w:r w:rsidR="005D10EF" w:rsidRPr="005D10EF">
        <w:rPr>
          <w:sz w:val="28"/>
          <w:szCs w:val="28"/>
        </w:rPr>
        <w:t>, our college,</w:t>
      </w:r>
      <w:r w:rsidRPr="00FA26A2">
        <w:rPr>
          <w:sz w:val="28"/>
          <w:szCs w:val="28"/>
        </w:rPr>
        <w:t xml:space="preserve"> for </w:t>
      </w:r>
      <w:r w:rsidR="005D10EF" w:rsidRPr="005D10EF">
        <w:rPr>
          <w:sz w:val="28"/>
          <w:szCs w:val="28"/>
        </w:rPr>
        <w:t>giving</w:t>
      </w:r>
      <w:r w:rsidRPr="00FA26A2">
        <w:rPr>
          <w:sz w:val="28"/>
          <w:szCs w:val="28"/>
        </w:rPr>
        <w:t xml:space="preserve"> us this </w:t>
      </w:r>
      <w:r w:rsidR="005D10EF" w:rsidRPr="005D10EF">
        <w:rPr>
          <w:sz w:val="28"/>
          <w:szCs w:val="28"/>
        </w:rPr>
        <w:t xml:space="preserve">chance to share our collective </w:t>
      </w:r>
      <w:r w:rsidRPr="00FA26A2">
        <w:rPr>
          <w:sz w:val="28"/>
          <w:szCs w:val="28"/>
        </w:rPr>
        <w:t>talents</w:t>
      </w:r>
      <w:r w:rsidR="005D10EF" w:rsidRPr="005D10EF">
        <w:rPr>
          <w:sz w:val="28"/>
          <w:szCs w:val="28"/>
        </w:rPr>
        <w:t xml:space="preserve">. We would also like to extend our sincere gratitude to </w:t>
      </w:r>
      <w:r w:rsidR="00A969FA">
        <w:rPr>
          <w:sz w:val="28"/>
          <w:szCs w:val="28"/>
        </w:rPr>
        <w:t>Prof. Sanjay Garg</w:t>
      </w:r>
      <w:r w:rsidR="005D10EF" w:rsidRPr="005D10EF">
        <w:rPr>
          <w:sz w:val="28"/>
          <w:szCs w:val="28"/>
        </w:rPr>
        <w:t xml:space="preserve">, our project mentor and supervisor, who has supported us during </w:t>
      </w:r>
      <w:r w:rsidR="00962179" w:rsidRPr="005D10EF">
        <w:rPr>
          <w:sz w:val="28"/>
          <w:szCs w:val="28"/>
        </w:rPr>
        <w:t>all</w:t>
      </w:r>
      <w:r w:rsidR="005D10EF" w:rsidRPr="005D10EF">
        <w:rPr>
          <w:sz w:val="28"/>
          <w:szCs w:val="28"/>
        </w:rPr>
        <w:t xml:space="preserve"> the challenges and issues we encountered enroute to finishing our project. We </w:t>
      </w:r>
      <w:r w:rsidRPr="00FA26A2">
        <w:rPr>
          <w:sz w:val="28"/>
          <w:szCs w:val="28"/>
        </w:rPr>
        <w:t xml:space="preserve">also want to express our </w:t>
      </w:r>
      <w:r w:rsidR="005D10EF" w:rsidRPr="005D10EF">
        <w:rPr>
          <w:sz w:val="28"/>
          <w:szCs w:val="28"/>
        </w:rPr>
        <w:t>gratitude to</w:t>
      </w:r>
      <w:r w:rsidRPr="00FA26A2">
        <w:rPr>
          <w:sz w:val="28"/>
          <w:szCs w:val="28"/>
        </w:rPr>
        <w:t xml:space="preserve"> our mentor</w:t>
      </w:r>
      <w:r w:rsidR="005D10EF" w:rsidRPr="005D10EF">
        <w:rPr>
          <w:sz w:val="28"/>
          <w:szCs w:val="28"/>
        </w:rPr>
        <w:t>, who spent valuable time proofreading and fixing our mistakes in addition to offering</w:t>
      </w:r>
      <w:r w:rsidRPr="00FA26A2">
        <w:rPr>
          <w:sz w:val="28"/>
          <w:szCs w:val="28"/>
        </w:rPr>
        <w:t xml:space="preserve"> us solutions and </w:t>
      </w:r>
      <w:r w:rsidR="005D10EF" w:rsidRPr="005D10EF">
        <w:rPr>
          <w:sz w:val="28"/>
          <w:szCs w:val="28"/>
        </w:rPr>
        <w:t>pointing</w:t>
      </w:r>
      <w:r w:rsidRPr="00FA26A2">
        <w:rPr>
          <w:sz w:val="28"/>
          <w:szCs w:val="28"/>
        </w:rPr>
        <w:t xml:space="preserve"> us </w:t>
      </w:r>
      <w:r w:rsidR="005D10EF" w:rsidRPr="005D10EF">
        <w:rPr>
          <w:sz w:val="28"/>
          <w:szCs w:val="28"/>
        </w:rPr>
        <w:t xml:space="preserve">in </w:t>
      </w:r>
      <w:r w:rsidRPr="00FA26A2">
        <w:rPr>
          <w:sz w:val="28"/>
          <w:szCs w:val="28"/>
        </w:rPr>
        <w:t>the right direction</w:t>
      </w:r>
      <w:r w:rsidR="005D10EF" w:rsidRPr="005D10EF">
        <w:rPr>
          <w:sz w:val="28"/>
          <w:szCs w:val="28"/>
        </w:rPr>
        <w:t>. We</w:t>
      </w:r>
      <w:r w:rsidRPr="00FA26A2">
        <w:rPr>
          <w:sz w:val="28"/>
          <w:szCs w:val="28"/>
        </w:rPr>
        <w:t xml:space="preserve"> also </w:t>
      </w:r>
      <w:r w:rsidR="005D10EF" w:rsidRPr="005D10EF">
        <w:rPr>
          <w:sz w:val="28"/>
          <w:szCs w:val="28"/>
        </w:rPr>
        <w:t>acknowledge the invaluable assistance provided by</w:t>
      </w:r>
      <w:r w:rsidRPr="00FA26A2">
        <w:rPr>
          <w:sz w:val="28"/>
          <w:szCs w:val="28"/>
        </w:rPr>
        <w:t xml:space="preserve"> our parents and friends </w:t>
      </w:r>
      <w:r w:rsidR="005D10EF" w:rsidRPr="005D10EF">
        <w:rPr>
          <w:sz w:val="28"/>
          <w:szCs w:val="28"/>
        </w:rPr>
        <w:t>in helping</w:t>
      </w:r>
      <w:r w:rsidRPr="00FA26A2">
        <w:rPr>
          <w:sz w:val="28"/>
          <w:szCs w:val="28"/>
        </w:rPr>
        <w:t xml:space="preserve"> us </w:t>
      </w:r>
      <w:r w:rsidR="005D10EF" w:rsidRPr="005D10EF">
        <w:rPr>
          <w:sz w:val="28"/>
          <w:szCs w:val="28"/>
        </w:rPr>
        <w:t>to complete</w:t>
      </w:r>
      <w:r w:rsidRPr="00FA26A2">
        <w:rPr>
          <w:sz w:val="28"/>
          <w:szCs w:val="28"/>
        </w:rPr>
        <w:t xml:space="preserve"> this project </w:t>
      </w:r>
      <w:r w:rsidR="005D10EF" w:rsidRPr="005D10EF">
        <w:rPr>
          <w:sz w:val="28"/>
          <w:szCs w:val="28"/>
        </w:rPr>
        <w:t>on</w:t>
      </w:r>
      <w:r w:rsidRPr="00FA26A2">
        <w:rPr>
          <w:sz w:val="28"/>
          <w:szCs w:val="28"/>
        </w:rPr>
        <w:t xml:space="preserve"> time. </w:t>
      </w:r>
      <w:r w:rsidR="00CD086E">
        <w:rPr>
          <w:sz w:val="28"/>
          <w:szCs w:val="28"/>
        </w:rPr>
        <w:t>To cap it off, we extend</w:t>
      </w:r>
      <w:r w:rsidR="000B38EC">
        <w:rPr>
          <w:sz w:val="28"/>
          <w:szCs w:val="28"/>
        </w:rPr>
        <w:t xml:space="preserve"> our heartfelt thanks</w:t>
      </w:r>
      <w:r w:rsidRPr="00FA26A2">
        <w:rPr>
          <w:sz w:val="28"/>
          <w:szCs w:val="28"/>
        </w:rPr>
        <w:t xml:space="preserve"> to the team members </w:t>
      </w:r>
      <w:r w:rsidR="00511B4F" w:rsidRPr="00FA26A2">
        <w:rPr>
          <w:sz w:val="28"/>
          <w:szCs w:val="28"/>
        </w:rPr>
        <w:t xml:space="preserve">of </w:t>
      </w:r>
      <w:r w:rsidR="00511B4F">
        <w:rPr>
          <w:sz w:val="28"/>
          <w:szCs w:val="28"/>
        </w:rPr>
        <w:t>“</w:t>
      </w:r>
      <w:r w:rsidR="00A969FA" w:rsidRPr="00A969FA">
        <w:t>EYE BLINKING TRACKING FOR FATIGUE DETECTION</w:t>
      </w:r>
      <w:r w:rsidR="00232EFF" w:rsidRPr="00A969FA">
        <w:rPr>
          <w:sz w:val="28"/>
          <w:szCs w:val="28"/>
        </w:rPr>
        <w:t>.”</w:t>
      </w:r>
    </w:p>
    <w:p w14:paraId="7F670662" w14:textId="77777777" w:rsidR="00232EFF" w:rsidRDefault="00232EFF" w:rsidP="00946472">
      <w:pPr>
        <w:rPr>
          <w:sz w:val="28"/>
          <w:szCs w:val="28"/>
        </w:rPr>
      </w:pPr>
    </w:p>
    <w:p w14:paraId="56BF76BA" w14:textId="77777777" w:rsidR="00BB27E3" w:rsidRDefault="00BB27E3" w:rsidP="00946472">
      <w:pPr>
        <w:rPr>
          <w:sz w:val="28"/>
          <w:szCs w:val="28"/>
        </w:rPr>
      </w:pPr>
    </w:p>
    <w:p w14:paraId="136A3900" w14:textId="77777777" w:rsidR="00BE4CD6" w:rsidRDefault="00BE4CD6" w:rsidP="00946472">
      <w:pPr>
        <w:rPr>
          <w:sz w:val="28"/>
          <w:szCs w:val="28"/>
        </w:rPr>
      </w:pPr>
    </w:p>
    <w:p w14:paraId="066D3818" w14:textId="77777777" w:rsidR="00BE4CD6" w:rsidRDefault="00BE4CD6" w:rsidP="00946472">
      <w:pPr>
        <w:rPr>
          <w:sz w:val="28"/>
          <w:szCs w:val="28"/>
        </w:rPr>
      </w:pPr>
    </w:p>
    <w:p w14:paraId="5274D76B" w14:textId="77777777" w:rsidR="00BE4CD6" w:rsidRDefault="00BE4CD6" w:rsidP="00946472">
      <w:pPr>
        <w:rPr>
          <w:sz w:val="28"/>
          <w:szCs w:val="28"/>
        </w:rPr>
      </w:pPr>
    </w:p>
    <w:p w14:paraId="3C8C73CE" w14:textId="77777777" w:rsidR="00BB27E3" w:rsidRDefault="00BB27E3" w:rsidP="00946472">
      <w:pPr>
        <w:rPr>
          <w:sz w:val="28"/>
          <w:szCs w:val="28"/>
        </w:rPr>
      </w:pPr>
    </w:p>
    <w:p w14:paraId="7D219D10" w14:textId="77777777" w:rsidR="00BB27E3" w:rsidRDefault="00BB27E3" w:rsidP="00946472">
      <w:pPr>
        <w:rPr>
          <w:sz w:val="28"/>
          <w:szCs w:val="28"/>
        </w:rPr>
      </w:pPr>
    </w:p>
    <w:p w14:paraId="6B5906BC" w14:textId="77777777" w:rsidR="00BB27E3" w:rsidRDefault="00BB27E3" w:rsidP="00946472">
      <w:pPr>
        <w:rPr>
          <w:sz w:val="28"/>
          <w:szCs w:val="28"/>
        </w:rPr>
      </w:pPr>
    </w:p>
    <w:p w14:paraId="5E24CF8E" w14:textId="77777777" w:rsidR="006B48CB" w:rsidRDefault="006B48CB" w:rsidP="00946472">
      <w:pPr>
        <w:rPr>
          <w:sz w:val="28"/>
          <w:szCs w:val="28"/>
        </w:rPr>
      </w:pPr>
    </w:p>
    <w:p w14:paraId="50CE25D2" w14:textId="6B934385" w:rsidR="006B48CB" w:rsidRPr="00885B16" w:rsidRDefault="00A969FA" w:rsidP="00946472">
      <w:pPr>
        <w:rPr>
          <w:b/>
          <w:bCs/>
          <w:sz w:val="28"/>
          <w:szCs w:val="28"/>
        </w:rPr>
      </w:pPr>
      <w:r>
        <w:rPr>
          <w:b/>
          <w:bCs/>
          <w:sz w:val="28"/>
          <w:szCs w:val="28"/>
        </w:rPr>
        <w:t>Arpita Singh</w:t>
      </w:r>
      <w:r w:rsidR="00CD61D7" w:rsidRPr="00885B16">
        <w:rPr>
          <w:b/>
          <w:bCs/>
          <w:sz w:val="28"/>
          <w:szCs w:val="28"/>
        </w:rPr>
        <w:t xml:space="preserve"> (</w:t>
      </w:r>
      <w:r w:rsidR="00C00EDE" w:rsidRPr="00885B16">
        <w:rPr>
          <w:b/>
          <w:bCs/>
          <w:sz w:val="28"/>
          <w:szCs w:val="28"/>
        </w:rPr>
        <w:t>2</w:t>
      </w:r>
      <w:r w:rsidR="00550B69">
        <w:rPr>
          <w:b/>
          <w:bCs/>
          <w:sz w:val="28"/>
          <w:szCs w:val="28"/>
        </w:rPr>
        <w:t>21B089</w:t>
      </w:r>
      <w:r w:rsidR="00CD61D7" w:rsidRPr="00885B16">
        <w:rPr>
          <w:b/>
          <w:bCs/>
          <w:sz w:val="28"/>
          <w:szCs w:val="28"/>
        </w:rPr>
        <w:t>)</w:t>
      </w:r>
    </w:p>
    <w:p w14:paraId="4CAEC42F" w14:textId="603CE986" w:rsidR="006B48CB" w:rsidRPr="00885B16" w:rsidRDefault="00CD61D7" w:rsidP="00946472">
      <w:pPr>
        <w:rPr>
          <w:b/>
          <w:bCs/>
          <w:sz w:val="28"/>
          <w:szCs w:val="28"/>
        </w:rPr>
      </w:pPr>
      <w:r w:rsidRPr="00885B16">
        <w:rPr>
          <w:b/>
          <w:bCs/>
          <w:sz w:val="28"/>
          <w:szCs w:val="28"/>
        </w:rPr>
        <w:t>S</w:t>
      </w:r>
      <w:r w:rsidR="00A969FA">
        <w:rPr>
          <w:b/>
          <w:bCs/>
          <w:sz w:val="28"/>
          <w:szCs w:val="28"/>
        </w:rPr>
        <w:t>hruti Bhargava</w:t>
      </w:r>
      <w:r w:rsidRPr="00885B16">
        <w:rPr>
          <w:b/>
          <w:bCs/>
          <w:sz w:val="28"/>
          <w:szCs w:val="28"/>
        </w:rPr>
        <w:t xml:space="preserve"> (</w:t>
      </w:r>
      <w:r w:rsidR="00C00EDE" w:rsidRPr="00885B16">
        <w:rPr>
          <w:b/>
          <w:bCs/>
          <w:sz w:val="28"/>
          <w:szCs w:val="28"/>
        </w:rPr>
        <w:t>2</w:t>
      </w:r>
      <w:r w:rsidR="00A969FA">
        <w:rPr>
          <w:b/>
          <w:bCs/>
          <w:sz w:val="28"/>
          <w:szCs w:val="28"/>
        </w:rPr>
        <w:t>21B374</w:t>
      </w:r>
      <w:r w:rsidRPr="00885B16">
        <w:rPr>
          <w:b/>
          <w:bCs/>
          <w:sz w:val="28"/>
          <w:szCs w:val="28"/>
        </w:rPr>
        <w:t>)</w:t>
      </w:r>
    </w:p>
    <w:p w14:paraId="50815F2F" w14:textId="0D39D24A" w:rsidR="00CD61D7" w:rsidRPr="00885B16" w:rsidRDefault="00A969FA" w:rsidP="00946472">
      <w:pPr>
        <w:rPr>
          <w:b/>
          <w:bCs/>
          <w:sz w:val="28"/>
          <w:szCs w:val="28"/>
        </w:rPr>
      </w:pPr>
      <w:r>
        <w:rPr>
          <w:b/>
          <w:bCs/>
          <w:sz w:val="28"/>
          <w:szCs w:val="28"/>
        </w:rPr>
        <w:t>Snehil Sharma</w:t>
      </w:r>
      <w:r w:rsidR="00C00EDE" w:rsidRPr="00885B16">
        <w:rPr>
          <w:b/>
          <w:bCs/>
          <w:sz w:val="28"/>
          <w:szCs w:val="28"/>
        </w:rPr>
        <w:t xml:space="preserve"> (2</w:t>
      </w:r>
      <w:r>
        <w:rPr>
          <w:b/>
          <w:bCs/>
          <w:sz w:val="28"/>
          <w:szCs w:val="28"/>
        </w:rPr>
        <w:t>21B387</w:t>
      </w:r>
      <w:r w:rsidR="00C00EDE" w:rsidRPr="00885B16">
        <w:rPr>
          <w:b/>
          <w:bCs/>
          <w:sz w:val="28"/>
          <w:szCs w:val="28"/>
        </w:rPr>
        <w:t>)</w:t>
      </w:r>
    </w:p>
    <w:p w14:paraId="7AD65E57" w14:textId="77777777" w:rsidR="00C326FB" w:rsidRDefault="00C326FB" w:rsidP="00946472">
      <w:pPr>
        <w:rPr>
          <w:sz w:val="28"/>
          <w:szCs w:val="28"/>
        </w:rPr>
      </w:pPr>
    </w:p>
    <w:p w14:paraId="7AB84A00" w14:textId="4FB6B21F" w:rsidR="000152C9" w:rsidRPr="003536AB" w:rsidRDefault="00C326FB" w:rsidP="001C4F1D">
      <w:pPr>
        <w:rPr>
          <w:sz w:val="28"/>
          <w:szCs w:val="28"/>
        </w:rPr>
      </w:pPr>
      <w:r>
        <w:rPr>
          <w:sz w:val="28"/>
          <w:szCs w:val="28"/>
        </w:rPr>
        <w:t xml:space="preserve">Date: </w:t>
      </w:r>
      <w:r w:rsidR="001E274C">
        <w:rPr>
          <w:sz w:val="28"/>
          <w:szCs w:val="28"/>
        </w:rPr>
        <w:t>20</w:t>
      </w:r>
      <w:r>
        <w:rPr>
          <w:sz w:val="28"/>
          <w:szCs w:val="28"/>
        </w:rPr>
        <w:t>/11/202</w:t>
      </w:r>
      <w:r w:rsidR="00A969FA">
        <w:rPr>
          <w:sz w:val="28"/>
          <w:szCs w:val="28"/>
        </w:rPr>
        <w:t>4</w:t>
      </w:r>
    </w:p>
    <w:p w14:paraId="5D8F92C4" w14:textId="19946818" w:rsidR="00A969FA" w:rsidRDefault="009E5AC3" w:rsidP="000152C9">
      <w:pPr>
        <w:jc w:val="center"/>
        <w:rPr>
          <w:b/>
          <w:sz w:val="32"/>
          <w:szCs w:val="28"/>
        </w:rPr>
      </w:pPr>
      <w:r w:rsidRPr="00891588">
        <w:rPr>
          <w:b/>
          <w:sz w:val="32"/>
          <w:szCs w:val="28"/>
        </w:rPr>
        <w:lastRenderedPageBreak/>
        <w:t>EXECU</w:t>
      </w:r>
      <w:r w:rsidR="00205578" w:rsidRPr="00891588">
        <w:rPr>
          <w:b/>
          <w:sz w:val="32"/>
          <w:szCs w:val="28"/>
        </w:rPr>
        <w:t>T</w:t>
      </w:r>
      <w:r w:rsidRPr="00891588">
        <w:rPr>
          <w:b/>
          <w:sz w:val="32"/>
          <w:szCs w:val="28"/>
        </w:rPr>
        <w:t>IVE SUMMARY</w:t>
      </w:r>
      <w:bookmarkStart w:id="10" w:name="_Toc151988743"/>
    </w:p>
    <w:p w14:paraId="04F68281" w14:textId="77777777" w:rsidR="000152C9" w:rsidRPr="000152C9" w:rsidRDefault="000152C9" w:rsidP="00D40F83">
      <w:pPr>
        <w:rPr>
          <w:b/>
          <w:sz w:val="32"/>
          <w:szCs w:val="28"/>
        </w:rPr>
      </w:pPr>
    </w:p>
    <w:p w14:paraId="31E9A4E8" w14:textId="77777777" w:rsidR="00D40F83" w:rsidRPr="00D22448" w:rsidRDefault="00D40F83" w:rsidP="00D40F83">
      <w:pPr>
        <w:pStyle w:val="Caption"/>
        <w:rPr>
          <w:i w:val="0"/>
          <w:iCs w:val="0"/>
          <w:color w:val="auto"/>
          <w:sz w:val="24"/>
          <w:szCs w:val="24"/>
          <w:lang w:val="en-IN"/>
        </w:rPr>
      </w:pPr>
      <w:r w:rsidRPr="00D22448">
        <w:rPr>
          <w:i w:val="0"/>
          <w:iCs w:val="0"/>
          <w:color w:val="auto"/>
          <w:sz w:val="24"/>
          <w:szCs w:val="24"/>
          <w:lang w:val="en-IN"/>
        </w:rPr>
        <w:t>As long-haul driving becomes increasingly common, the risk of accidents caused by driver fatigue has also risen. Drowsy driving is a significant contributor to road accidents, leading to countless injuries and fatalities each year. Understanding the urgency of this issue, our project focuses on developing a system that tracks eye blinking to detect fatigue in drivers. By harnessing the power of Convolutional Neural Networks (CNN) for model training and Haar Cascade algorithms for real-time monitoring, we aim to create a practical tool that enhances road safety for everyone.</w:t>
      </w:r>
    </w:p>
    <w:p w14:paraId="6B6834AA" w14:textId="2F453F22" w:rsidR="00D40F83" w:rsidRPr="00D22448" w:rsidRDefault="00D40F83" w:rsidP="00D40F83">
      <w:pPr>
        <w:pStyle w:val="Caption"/>
        <w:rPr>
          <w:i w:val="0"/>
          <w:iCs w:val="0"/>
          <w:color w:val="auto"/>
          <w:sz w:val="24"/>
          <w:szCs w:val="24"/>
          <w:lang w:val="en-IN"/>
        </w:rPr>
      </w:pPr>
      <w:r w:rsidRPr="00D22448">
        <w:rPr>
          <w:i w:val="0"/>
          <w:iCs w:val="0"/>
          <w:color w:val="auto"/>
          <w:sz w:val="24"/>
          <w:szCs w:val="24"/>
          <w:lang w:val="en-IN"/>
        </w:rPr>
        <w:t>The motivation behind our project is deeply rooted in the troubling statistics surrounding drowsy driving. Factors such as long shifts, irregular sleep, and monotonous driving conditions can exacerbate fatigue, making it essential to monitor driver alertness continuously. Our system addresses this challenge by focusing on eye-blinking patterns, which are reliable indicators of a driver’s level of fatigue. By training our CNN model on a diverse dataset of eye images, we enable the system to accurately assess various states of alertness.</w:t>
      </w:r>
    </w:p>
    <w:p w14:paraId="17B95C8A" w14:textId="0210960F" w:rsidR="00D40F83" w:rsidRPr="00D22448" w:rsidRDefault="00D40F83" w:rsidP="00D40F83">
      <w:pPr>
        <w:pStyle w:val="Caption"/>
        <w:rPr>
          <w:i w:val="0"/>
          <w:iCs w:val="0"/>
          <w:color w:val="auto"/>
          <w:sz w:val="24"/>
          <w:szCs w:val="24"/>
          <w:lang w:val="en-IN"/>
        </w:rPr>
      </w:pPr>
      <w:r w:rsidRPr="00D22448">
        <w:rPr>
          <w:i w:val="0"/>
          <w:iCs w:val="0"/>
          <w:color w:val="auto"/>
          <w:sz w:val="24"/>
          <w:szCs w:val="24"/>
          <w:lang w:val="en-IN"/>
        </w:rPr>
        <w:t>For real-time implementation, we employ the Haar Cascade algorithm, allowing our system to efficiently detect faces and eyes</w:t>
      </w:r>
      <w:r>
        <w:rPr>
          <w:i w:val="0"/>
          <w:iCs w:val="0"/>
          <w:color w:val="auto"/>
          <w:sz w:val="24"/>
          <w:szCs w:val="24"/>
          <w:lang w:val="en-IN"/>
        </w:rPr>
        <w:t xml:space="preserve">. </w:t>
      </w:r>
      <w:r w:rsidRPr="00D22448">
        <w:rPr>
          <w:i w:val="0"/>
          <w:iCs w:val="0"/>
          <w:color w:val="auto"/>
          <w:sz w:val="24"/>
          <w:szCs w:val="24"/>
          <w:lang w:val="en-IN"/>
        </w:rPr>
        <w:t>To further enhance our system's effectiveness, we have integrated an alarm mechanism that activates after detecting a specified number of consecutive frames indicating drowsiness. By setting a threshold for these frames, the alarm will beep only after confirming persistent signs of fatigue, providing timely alerts that encourage drivers to take necessary breaks.</w:t>
      </w:r>
    </w:p>
    <w:p w14:paraId="3D1FDA7F" w14:textId="77777777" w:rsidR="00D40F83" w:rsidRPr="00D22448" w:rsidRDefault="00D40F83" w:rsidP="00D40F83">
      <w:pPr>
        <w:pStyle w:val="Caption"/>
        <w:rPr>
          <w:i w:val="0"/>
          <w:iCs w:val="0"/>
          <w:color w:val="auto"/>
          <w:sz w:val="24"/>
          <w:szCs w:val="24"/>
          <w:lang w:val="en-IN"/>
        </w:rPr>
      </w:pPr>
      <w:r w:rsidRPr="00D22448">
        <w:rPr>
          <w:i w:val="0"/>
          <w:iCs w:val="0"/>
          <w:color w:val="auto"/>
          <w:sz w:val="24"/>
          <w:szCs w:val="24"/>
          <w:lang w:val="en-IN"/>
        </w:rPr>
        <w:t>The social impact of our project is profound. By helping to reduce the frequency of drowsy driving incidents, we can contribute to lowering accident rates, ultimately saving lives and preventing injuries. Our system can be especially beneficial for professional drivers, such as truck and bus operators, who often face long hours on the road. Implementing this technology can lead to better working conditions and a heightened sense of responsibility for road safety.</w:t>
      </w:r>
    </w:p>
    <w:p w14:paraId="55787DA1" w14:textId="26153CC2" w:rsidR="00C547D7" w:rsidRPr="0084371E" w:rsidRDefault="00D40F83" w:rsidP="0084371E">
      <w:pPr>
        <w:rPr>
          <w:ins w:id="11" w:author="Sapeksh" w:date="2024-11-18T02:18:00Z" w16du:dateUtc="2024-11-17T20:48:00Z"/>
        </w:rPr>
      </w:pPr>
      <w:r w:rsidRPr="00D22448">
        <w:rPr>
          <w:lang w:val="en-IN"/>
        </w:rPr>
        <w:t>In summary, our eye-blinking tracking system for fatigue detection represents a significant step in tackling the serious issue of drowsy driving. By combining CNN and Haar Cascade technologies with an integrated alarm system, we have created a solution that not only prioritizes driver safety but also contributes to the broader goal of making our roads safer for everyone</w:t>
      </w:r>
      <w:r w:rsidR="007B4878">
        <w:rPr>
          <w:lang w:val="en-IN"/>
        </w:rPr>
        <w:t>.</w:t>
      </w:r>
      <w:bookmarkEnd w:id="10"/>
    </w:p>
    <w:p w14:paraId="05C9ADC2" w14:textId="35C235D4" w:rsidR="00550B69" w:rsidRDefault="00527E59" w:rsidP="009E23E3">
      <w:pPr>
        <w:pStyle w:val="Heading1"/>
      </w:pPr>
      <w:bookmarkStart w:id="12" w:name="_Toc182960854"/>
      <w:r>
        <w:lastRenderedPageBreak/>
        <w:t>List of Figures</w:t>
      </w:r>
    </w:p>
    <w:tbl>
      <w:tblPr>
        <w:tblStyle w:val="TableGrid"/>
        <w:tblW w:w="0" w:type="auto"/>
        <w:tblLook w:val="04A0" w:firstRow="1" w:lastRow="0" w:firstColumn="1" w:lastColumn="0" w:noHBand="0" w:noVBand="1"/>
      </w:tblPr>
      <w:tblGrid>
        <w:gridCol w:w="1696"/>
        <w:gridCol w:w="2127"/>
        <w:gridCol w:w="3543"/>
        <w:gridCol w:w="1695"/>
      </w:tblGrid>
      <w:tr w:rsidR="00527E59" w:rsidRPr="00527E59" w14:paraId="23C1E234" w14:textId="77777777" w:rsidTr="00527E59">
        <w:tc>
          <w:tcPr>
            <w:tcW w:w="1696" w:type="dxa"/>
          </w:tcPr>
          <w:p w14:paraId="26FF8802" w14:textId="47EE79F9" w:rsidR="00527E59" w:rsidRPr="00527E59" w:rsidRDefault="00527E59" w:rsidP="00527E59">
            <w:pPr>
              <w:jc w:val="center"/>
              <w:rPr>
                <w:b/>
                <w:bCs/>
              </w:rPr>
            </w:pPr>
            <w:r w:rsidRPr="00527E59">
              <w:rPr>
                <w:b/>
                <w:bCs/>
              </w:rPr>
              <w:t>S. No.</w:t>
            </w:r>
          </w:p>
        </w:tc>
        <w:tc>
          <w:tcPr>
            <w:tcW w:w="2127" w:type="dxa"/>
          </w:tcPr>
          <w:p w14:paraId="34116D39" w14:textId="438D0896" w:rsidR="00527E59" w:rsidRPr="00527E59" w:rsidRDefault="00527E59" w:rsidP="00527E59">
            <w:pPr>
              <w:jc w:val="center"/>
              <w:rPr>
                <w:b/>
                <w:bCs/>
              </w:rPr>
            </w:pPr>
            <w:r w:rsidRPr="00527E59">
              <w:rPr>
                <w:b/>
                <w:bCs/>
              </w:rPr>
              <w:t>Figure No.</w:t>
            </w:r>
          </w:p>
        </w:tc>
        <w:tc>
          <w:tcPr>
            <w:tcW w:w="3543" w:type="dxa"/>
          </w:tcPr>
          <w:p w14:paraId="1B97FBE6" w14:textId="4734658F" w:rsidR="00527E59" w:rsidRPr="00527E59" w:rsidRDefault="00527E59" w:rsidP="00527E59">
            <w:pPr>
              <w:jc w:val="center"/>
              <w:rPr>
                <w:b/>
                <w:bCs/>
              </w:rPr>
            </w:pPr>
            <w:r w:rsidRPr="00527E59">
              <w:rPr>
                <w:b/>
                <w:bCs/>
              </w:rPr>
              <w:t>Figure Name</w:t>
            </w:r>
          </w:p>
        </w:tc>
        <w:tc>
          <w:tcPr>
            <w:tcW w:w="1695" w:type="dxa"/>
          </w:tcPr>
          <w:p w14:paraId="30A77861" w14:textId="21E908CC" w:rsidR="00527E59" w:rsidRPr="00527E59" w:rsidRDefault="00527E59" w:rsidP="00527E59">
            <w:pPr>
              <w:jc w:val="center"/>
              <w:rPr>
                <w:b/>
                <w:bCs/>
              </w:rPr>
            </w:pPr>
            <w:r w:rsidRPr="00527E59">
              <w:rPr>
                <w:b/>
                <w:bCs/>
              </w:rPr>
              <w:t>Page No.</w:t>
            </w:r>
          </w:p>
        </w:tc>
      </w:tr>
      <w:tr w:rsidR="00527E59" w14:paraId="434D5195" w14:textId="77777777" w:rsidTr="00527E59">
        <w:tc>
          <w:tcPr>
            <w:tcW w:w="1696" w:type="dxa"/>
          </w:tcPr>
          <w:p w14:paraId="600FAADF" w14:textId="2E0016ED" w:rsidR="00527E59" w:rsidRDefault="00527E59" w:rsidP="00527E59">
            <w:pPr>
              <w:jc w:val="center"/>
            </w:pPr>
            <w:r>
              <w:t>1.</w:t>
            </w:r>
          </w:p>
        </w:tc>
        <w:tc>
          <w:tcPr>
            <w:tcW w:w="2127" w:type="dxa"/>
          </w:tcPr>
          <w:p w14:paraId="541B1FE0" w14:textId="5060B0D3" w:rsidR="00527E59" w:rsidRDefault="00527E59" w:rsidP="00527E59">
            <w:pPr>
              <w:jc w:val="center"/>
            </w:pPr>
            <w:r>
              <w:t>4.1.1.1</w:t>
            </w:r>
          </w:p>
        </w:tc>
        <w:tc>
          <w:tcPr>
            <w:tcW w:w="3543" w:type="dxa"/>
          </w:tcPr>
          <w:p w14:paraId="2FA2BFAC" w14:textId="73C41EE5" w:rsidR="00527E59" w:rsidRDefault="00527E59" w:rsidP="00527E59">
            <w:pPr>
              <w:jc w:val="center"/>
            </w:pPr>
            <w:r>
              <w:t>Haar Cascade approach</w:t>
            </w:r>
          </w:p>
        </w:tc>
        <w:tc>
          <w:tcPr>
            <w:tcW w:w="1695" w:type="dxa"/>
          </w:tcPr>
          <w:p w14:paraId="11A00786" w14:textId="3C80C9E1" w:rsidR="00527E59" w:rsidRDefault="006B2AF8" w:rsidP="00527E59">
            <w:pPr>
              <w:jc w:val="center"/>
            </w:pPr>
            <w:r>
              <w:t>12</w:t>
            </w:r>
          </w:p>
        </w:tc>
      </w:tr>
      <w:tr w:rsidR="00527E59" w14:paraId="31CFD400" w14:textId="77777777" w:rsidTr="00527E59">
        <w:tc>
          <w:tcPr>
            <w:tcW w:w="1696" w:type="dxa"/>
          </w:tcPr>
          <w:p w14:paraId="083F99EC" w14:textId="547C4469" w:rsidR="00527E59" w:rsidRDefault="00527E59" w:rsidP="00527E59">
            <w:pPr>
              <w:jc w:val="center"/>
            </w:pPr>
            <w:r>
              <w:t>2.</w:t>
            </w:r>
          </w:p>
        </w:tc>
        <w:tc>
          <w:tcPr>
            <w:tcW w:w="2127" w:type="dxa"/>
          </w:tcPr>
          <w:p w14:paraId="0B00AF94" w14:textId="34C3CA45" w:rsidR="00527E59" w:rsidRDefault="00527E59" w:rsidP="00527E59">
            <w:pPr>
              <w:jc w:val="center"/>
            </w:pPr>
            <w:r>
              <w:t>4.2.3.1</w:t>
            </w:r>
          </w:p>
        </w:tc>
        <w:tc>
          <w:tcPr>
            <w:tcW w:w="3543" w:type="dxa"/>
          </w:tcPr>
          <w:p w14:paraId="345C8720" w14:textId="15A6D1FA" w:rsidR="00527E59" w:rsidRDefault="00527E59" w:rsidP="00527E59">
            <w:pPr>
              <w:jc w:val="center"/>
            </w:pPr>
            <w:r>
              <w:t>CNN Architecture</w:t>
            </w:r>
          </w:p>
        </w:tc>
        <w:tc>
          <w:tcPr>
            <w:tcW w:w="1695" w:type="dxa"/>
          </w:tcPr>
          <w:p w14:paraId="5CB89F9B" w14:textId="7055E61A" w:rsidR="00527E59" w:rsidRDefault="006B2AF8" w:rsidP="00527E59">
            <w:pPr>
              <w:jc w:val="center"/>
            </w:pPr>
            <w:r>
              <w:t>16</w:t>
            </w:r>
          </w:p>
        </w:tc>
      </w:tr>
      <w:tr w:rsidR="00527E59" w14:paraId="1DD3111E" w14:textId="77777777" w:rsidTr="00527E59">
        <w:tc>
          <w:tcPr>
            <w:tcW w:w="1696" w:type="dxa"/>
          </w:tcPr>
          <w:p w14:paraId="0D04E3E9" w14:textId="3E594078" w:rsidR="00527E59" w:rsidRDefault="00527E59" w:rsidP="00527E59">
            <w:pPr>
              <w:jc w:val="center"/>
            </w:pPr>
            <w:r>
              <w:t>3.</w:t>
            </w:r>
          </w:p>
        </w:tc>
        <w:tc>
          <w:tcPr>
            <w:tcW w:w="2127" w:type="dxa"/>
          </w:tcPr>
          <w:p w14:paraId="0FA8284E" w14:textId="2BD5A10F" w:rsidR="00527E59" w:rsidRDefault="00527E59" w:rsidP="00527E59">
            <w:pPr>
              <w:jc w:val="center"/>
            </w:pPr>
            <w:r>
              <w:t>4.3.2.1</w:t>
            </w:r>
          </w:p>
        </w:tc>
        <w:tc>
          <w:tcPr>
            <w:tcW w:w="3543" w:type="dxa"/>
          </w:tcPr>
          <w:p w14:paraId="411EF6D4" w14:textId="76033D32" w:rsidR="00527E59" w:rsidRDefault="00527E59" w:rsidP="00527E59">
            <w:pPr>
              <w:jc w:val="center"/>
            </w:pPr>
            <w:r>
              <w:t>Implementation Flowchart</w:t>
            </w:r>
          </w:p>
        </w:tc>
        <w:tc>
          <w:tcPr>
            <w:tcW w:w="1695" w:type="dxa"/>
          </w:tcPr>
          <w:p w14:paraId="5BEFE939" w14:textId="25D7CF0F" w:rsidR="00527E59" w:rsidRDefault="006B2AF8" w:rsidP="00527E59">
            <w:pPr>
              <w:jc w:val="center"/>
            </w:pPr>
            <w:r>
              <w:t>19</w:t>
            </w:r>
          </w:p>
        </w:tc>
      </w:tr>
      <w:tr w:rsidR="00527E59" w14:paraId="0E41E10A" w14:textId="77777777" w:rsidTr="00527E59">
        <w:tc>
          <w:tcPr>
            <w:tcW w:w="1696" w:type="dxa"/>
          </w:tcPr>
          <w:p w14:paraId="45446478" w14:textId="010B0AA6" w:rsidR="00527E59" w:rsidRDefault="00527E59" w:rsidP="00527E59">
            <w:pPr>
              <w:jc w:val="center"/>
            </w:pPr>
            <w:r>
              <w:t>4.</w:t>
            </w:r>
          </w:p>
        </w:tc>
        <w:tc>
          <w:tcPr>
            <w:tcW w:w="2127" w:type="dxa"/>
          </w:tcPr>
          <w:p w14:paraId="6BCF2EC0" w14:textId="7958E719" w:rsidR="00527E59" w:rsidRDefault="00527E59" w:rsidP="00527E59">
            <w:pPr>
              <w:jc w:val="center"/>
            </w:pPr>
            <w:r>
              <w:t>5.2.1.1</w:t>
            </w:r>
          </w:p>
        </w:tc>
        <w:tc>
          <w:tcPr>
            <w:tcW w:w="3543" w:type="dxa"/>
          </w:tcPr>
          <w:p w14:paraId="06416FD1" w14:textId="5CB1073C" w:rsidR="00527E59" w:rsidRDefault="00527E59" w:rsidP="00527E59">
            <w:pPr>
              <w:jc w:val="center"/>
            </w:pPr>
            <w:r>
              <w:t>ROC Curve</w:t>
            </w:r>
          </w:p>
        </w:tc>
        <w:tc>
          <w:tcPr>
            <w:tcW w:w="1695" w:type="dxa"/>
          </w:tcPr>
          <w:p w14:paraId="176B6657" w14:textId="23A65D12" w:rsidR="00527E59" w:rsidRDefault="006B2AF8" w:rsidP="00527E59">
            <w:pPr>
              <w:jc w:val="center"/>
            </w:pPr>
            <w:r>
              <w:t>22</w:t>
            </w:r>
          </w:p>
        </w:tc>
      </w:tr>
      <w:tr w:rsidR="00527E59" w14:paraId="1BB8F709" w14:textId="77777777" w:rsidTr="00527E59">
        <w:tc>
          <w:tcPr>
            <w:tcW w:w="1696" w:type="dxa"/>
          </w:tcPr>
          <w:p w14:paraId="1062F069" w14:textId="1FA4279F" w:rsidR="00527E59" w:rsidRDefault="00527E59" w:rsidP="00527E59">
            <w:pPr>
              <w:jc w:val="center"/>
            </w:pPr>
            <w:r>
              <w:t>5.</w:t>
            </w:r>
          </w:p>
        </w:tc>
        <w:tc>
          <w:tcPr>
            <w:tcW w:w="2127" w:type="dxa"/>
          </w:tcPr>
          <w:p w14:paraId="3EADB354" w14:textId="3F2306B3" w:rsidR="00527E59" w:rsidRDefault="00527E59" w:rsidP="00527E59">
            <w:pPr>
              <w:jc w:val="center"/>
            </w:pPr>
            <w:r>
              <w:t>5.2.2.1</w:t>
            </w:r>
          </w:p>
        </w:tc>
        <w:tc>
          <w:tcPr>
            <w:tcW w:w="3543" w:type="dxa"/>
          </w:tcPr>
          <w:p w14:paraId="28C5666C" w14:textId="675E3497" w:rsidR="00527E59" w:rsidRDefault="00527E59" w:rsidP="00527E59">
            <w:pPr>
              <w:jc w:val="center"/>
            </w:pPr>
            <w:r>
              <w:t>Confusion matrix</w:t>
            </w:r>
          </w:p>
        </w:tc>
        <w:tc>
          <w:tcPr>
            <w:tcW w:w="1695" w:type="dxa"/>
          </w:tcPr>
          <w:p w14:paraId="37F70CF5" w14:textId="716CA06F" w:rsidR="00527E59" w:rsidRDefault="006B2AF8" w:rsidP="00527E59">
            <w:pPr>
              <w:jc w:val="center"/>
            </w:pPr>
            <w:r>
              <w:t>22</w:t>
            </w:r>
          </w:p>
        </w:tc>
      </w:tr>
    </w:tbl>
    <w:p w14:paraId="38296C20" w14:textId="526F77CF" w:rsidR="00527E59" w:rsidRPr="00527E59" w:rsidRDefault="00527E59" w:rsidP="00527E59"/>
    <w:p w14:paraId="316B5445" w14:textId="77777777" w:rsidR="00550B69" w:rsidRDefault="00550B69">
      <w:pPr>
        <w:spacing w:after="160" w:line="259" w:lineRule="auto"/>
        <w:jc w:val="left"/>
        <w:rPr>
          <w:rFonts w:eastAsiaTheme="majorEastAsia" w:cstheme="majorBidi"/>
          <w:b/>
          <w:sz w:val="36"/>
          <w:szCs w:val="32"/>
        </w:rPr>
      </w:pPr>
      <w:r>
        <w:br w:type="page"/>
      </w:r>
    </w:p>
    <w:p w14:paraId="5E5EC64A" w14:textId="251BAA91" w:rsidR="009E23E3" w:rsidRPr="00D40F83" w:rsidRDefault="00D40F83" w:rsidP="009E23E3">
      <w:pPr>
        <w:pStyle w:val="Heading1"/>
      </w:pPr>
      <w:r>
        <w:lastRenderedPageBreak/>
        <w:t>Table of Contents</w:t>
      </w:r>
      <w:bookmarkEnd w:id="12"/>
    </w:p>
    <w:sdt>
      <w:sdtPr>
        <w:id w:val="-1463649620"/>
        <w:docPartObj>
          <w:docPartGallery w:val="Table of Contents"/>
          <w:docPartUnique/>
        </w:docPartObj>
      </w:sdtPr>
      <w:sdtContent>
        <w:p w14:paraId="68EC4123" w14:textId="6DC40546" w:rsidR="00724331" w:rsidRDefault="007C6A62">
          <w:pPr>
            <w:pStyle w:val="TOC1"/>
            <w:rPr>
              <w:rFonts w:asciiTheme="minorHAnsi" w:eastAsiaTheme="minorEastAsia" w:hAnsiTheme="minorHAnsi" w:cstheme="minorBidi"/>
              <w:noProof/>
              <w:kern w:val="2"/>
              <w:sz w:val="22"/>
              <w:szCs w:val="20"/>
              <w:lang w:val="en-IN" w:eastAsia="en-IN" w:bidi="hi-IN"/>
            </w:rPr>
          </w:pPr>
          <w:r>
            <w:fldChar w:fldCharType="begin"/>
          </w:r>
          <w:r>
            <w:instrText xml:space="preserve"> TOC \o "1-4" \h \z \u </w:instrText>
          </w:r>
          <w:r>
            <w:fldChar w:fldCharType="separate"/>
          </w:r>
          <w:hyperlink w:anchor="_Toc182960850" w:history="1">
            <w:r w:rsidR="00724331" w:rsidRPr="005D45DC">
              <w:rPr>
                <w:rStyle w:val="Hyperlink"/>
                <w:noProof/>
              </w:rPr>
              <w:t>EYE BLINKING TRACKING FOR FATIGUE DETECTION</w:t>
            </w:r>
            <w:r w:rsidR="00724331">
              <w:rPr>
                <w:noProof/>
                <w:webHidden/>
              </w:rPr>
              <w:tab/>
            </w:r>
            <w:r w:rsidR="00724331">
              <w:rPr>
                <w:noProof/>
                <w:webHidden/>
              </w:rPr>
              <w:fldChar w:fldCharType="begin"/>
            </w:r>
            <w:r w:rsidR="00724331">
              <w:rPr>
                <w:noProof/>
                <w:webHidden/>
              </w:rPr>
              <w:instrText xml:space="preserve"> PAGEREF _Toc182960850 \h </w:instrText>
            </w:r>
            <w:r w:rsidR="00724331">
              <w:rPr>
                <w:noProof/>
                <w:webHidden/>
              </w:rPr>
            </w:r>
            <w:r w:rsidR="00724331">
              <w:rPr>
                <w:noProof/>
                <w:webHidden/>
              </w:rPr>
              <w:fldChar w:fldCharType="separate"/>
            </w:r>
            <w:r w:rsidR="00003515">
              <w:rPr>
                <w:noProof/>
                <w:webHidden/>
              </w:rPr>
              <w:t>i</w:t>
            </w:r>
            <w:r w:rsidR="00724331">
              <w:rPr>
                <w:noProof/>
                <w:webHidden/>
              </w:rPr>
              <w:fldChar w:fldCharType="end"/>
            </w:r>
          </w:hyperlink>
        </w:p>
        <w:p w14:paraId="4A8BCE6E" w14:textId="7C06106B"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51" w:history="1">
            <w:r w:rsidRPr="005D45DC">
              <w:rPr>
                <w:rStyle w:val="Hyperlink"/>
                <w:noProof/>
              </w:rPr>
              <w:t>Declaration by the Students</w:t>
            </w:r>
            <w:r>
              <w:rPr>
                <w:noProof/>
                <w:webHidden/>
              </w:rPr>
              <w:tab/>
            </w:r>
            <w:r>
              <w:rPr>
                <w:noProof/>
                <w:webHidden/>
              </w:rPr>
              <w:fldChar w:fldCharType="begin"/>
            </w:r>
            <w:r>
              <w:rPr>
                <w:noProof/>
                <w:webHidden/>
              </w:rPr>
              <w:instrText xml:space="preserve"> PAGEREF _Toc182960851 \h </w:instrText>
            </w:r>
            <w:r>
              <w:rPr>
                <w:noProof/>
                <w:webHidden/>
              </w:rPr>
            </w:r>
            <w:r>
              <w:rPr>
                <w:noProof/>
                <w:webHidden/>
              </w:rPr>
              <w:fldChar w:fldCharType="separate"/>
            </w:r>
            <w:r w:rsidR="00003515">
              <w:rPr>
                <w:noProof/>
                <w:webHidden/>
              </w:rPr>
              <w:t>ii</w:t>
            </w:r>
            <w:r>
              <w:rPr>
                <w:noProof/>
                <w:webHidden/>
              </w:rPr>
              <w:fldChar w:fldCharType="end"/>
            </w:r>
          </w:hyperlink>
        </w:p>
        <w:p w14:paraId="707B2F52" w14:textId="0CC413D4"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52" w:history="1">
            <w:r w:rsidRPr="005D45DC">
              <w:rPr>
                <w:rStyle w:val="Hyperlink"/>
                <w:noProof/>
                <w:w w:val="99"/>
              </w:rPr>
              <w:t>CERTIFICATE</w:t>
            </w:r>
            <w:r>
              <w:rPr>
                <w:noProof/>
                <w:webHidden/>
              </w:rPr>
              <w:tab/>
            </w:r>
            <w:r>
              <w:rPr>
                <w:noProof/>
                <w:webHidden/>
              </w:rPr>
              <w:fldChar w:fldCharType="begin"/>
            </w:r>
            <w:r>
              <w:rPr>
                <w:noProof/>
                <w:webHidden/>
              </w:rPr>
              <w:instrText xml:space="preserve"> PAGEREF _Toc182960852 \h </w:instrText>
            </w:r>
            <w:r>
              <w:rPr>
                <w:noProof/>
                <w:webHidden/>
              </w:rPr>
            </w:r>
            <w:r>
              <w:rPr>
                <w:noProof/>
                <w:webHidden/>
              </w:rPr>
              <w:fldChar w:fldCharType="separate"/>
            </w:r>
            <w:r w:rsidR="00003515">
              <w:rPr>
                <w:noProof/>
                <w:webHidden/>
              </w:rPr>
              <w:t>iii</w:t>
            </w:r>
            <w:r>
              <w:rPr>
                <w:noProof/>
                <w:webHidden/>
              </w:rPr>
              <w:fldChar w:fldCharType="end"/>
            </w:r>
          </w:hyperlink>
        </w:p>
        <w:p w14:paraId="40D34311" w14:textId="08A6DB3C"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53" w:history="1">
            <w:r w:rsidRPr="005D45DC">
              <w:rPr>
                <w:rStyle w:val="Hyperlink"/>
                <w:noProof/>
                <w:w w:val="99"/>
              </w:rPr>
              <w:t>ACKNOWLEDGEMENT</w:t>
            </w:r>
            <w:r>
              <w:rPr>
                <w:noProof/>
                <w:webHidden/>
              </w:rPr>
              <w:tab/>
            </w:r>
            <w:r>
              <w:rPr>
                <w:noProof/>
                <w:webHidden/>
              </w:rPr>
              <w:fldChar w:fldCharType="begin"/>
            </w:r>
            <w:r>
              <w:rPr>
                <w:noProof/>
                <w:webHidden/>
              </w:rPr>
              <w:instrText xml:space="preserve"> PAGEREF _Toc182960853 \h </w:instrText>
            </w:r>
            <w:r>
              <w:rPr>
                <w:noProof/>
                <w:webHidden/>
              </w:rPr>
            </w:r>
            <w:r>
              <w:rPr>
                <w:noProof/>
                <w:webHidden/>
              </w:rPr>
              <w:fldChar w:fldCharType="separate"/>
            </w:r>
            <w:r w:rsidR="00003515">
              <w:rPr>
                <w:noProof/>
                <w:webHidden/>
              </w:rPr>
              <w:t>iv</w:t>
            </w:r>
            <w:r>
              <w:rPr>
                <w:noProof/>
                <w:webHidden/>
              </w:rPr>
              <w:fldChar w:fldCharType="end"/>
            </w:r>
          </w:hyperlink>
        </w:p>
        <w:p w14:paraId="03C0BAC5" w14:textId="09B8F190"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54" w:history="1">
            <w:r w:rsidRPr="005D45DC">
              <w:rPr>
                <w:rStyle w:val="Hyperlink"/>
                <w:noProof/>
              </w:rPr>
              <w:t>Table of Contents</w:t>
            </w:r>
            <w:r>
              <w:rPr>
                <w:noProof/>
                <w:webHidden/>
              </w:rPr>
              <w:tab/>
            </w:r>
            <w:r>
              <w:rPr>
                <w:noProof/>
                <w:webHidden/>
              </w:rPr>
              <w:fldChar w:fldCharType="begin"/>
            </w:r>
            <w:r>
              <w:rPr>
                <w:noProof/>
                <w:webHidden/>
              </w:rPr>
              <w:instrText xml:space="preserve"> PAGEREF _Toc182960854 \h </w:instrText>
            </w:r>
            <w:r>
              <w:rPr>
                <w:noProof/>
                <w:webHidden/>
              </w:rPr>
            </w:r>
            <w:r>
              <w:rPr>
                <w:noProof/>
                <w:webHidden/>
              </w:rPr>
              <w:fldChar w:fldCharType="separate"/>
            </w:r>
            <w:r w:rsidR="00003515">
              <w:rPr>
                <w:noProof/>
                <w:webHidden/>
              </w:rPr>
              <w:t>vi</w:t>
            </w:r>
            <w:r>
              <w:rPr>
                <w:noProof/>
                <w:webHidden/>
              </w:rPr>
              <w:fldChar w:fldCharType="end"/>
            </w:r>
          </w:hyperlink>
        </w:p>
        <w:p w14:paraId="13C9D802" w14:textId="0876391E"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55" w:history="1">
            <w:r w:rsidRPr="005D45DC">
              <w:rPr>
                <w:rStyle w:val="Hyperlink"/>
                <w:noProof/>
              </w:rPr>
              <w:t>Chapter 1</w:t>
            </w:r>
            <w:r w:rsidR="00E54232">
              <w:rPr>
                <w:rStyle w:val="Hyperlink"/>
                <w:noProof/>
              </w:rPr>
              <w:t>: Introduction</w:t>
            </w:r>
            <w:r>
              <w:rPr>
                <w:noProof/>
                <w:webHidden/>
              </w:rPr>
              <w:tab/>
            </w:r>
            <w:r>
              <w:rPr>
                <w:noProof/>
                <w:webHidden/>
              </w:rPr>
              <w:fldChar w:fldCharType="begin"/>
            </w:r>
            <w:r>
              <w:rPr>
                <w:noProof/>
                <w:webHidden/>
              </w:rPr>
              <w:instrText xml:space="preserve"> PAGEREF _Toc182960855 \h </w:instrText>
            </w:r>
            <w:r>
              <w:rPr>
                <w:noProof/>
                <w:webHidden/>
              </w:rPr>
            </w:r>
            <w:r>
              <w:rPr>
                <w:noProof/>
                <w:webHidden/>
              </w:rPr>
              <w:fldChar w:fldCharType="separate"/>
            </w:r>
            <w:r w:rsidR="00003515">
              <w:rPr>
                <w:noProof/>
                <w:webHidden/>
              </w:rPr>
              <w:t>1</w:t>
            </w:r>
            <w:r>
              <w:rPr>
                <w:noProof/>
                <w:webHidden/>
              </w:rPr>
              <w:fldChar w:fldCharType="end"/>
            </w:r>
          </w:hyperlink>
        </w:p>
        <w:p w14:paraId="4170804B" w14:textId="73D8E696"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56" w:history="1">
            <w:r w:rsidRPr="005D45DC">
              <w:rPr>
                <w:rStyle w:val="Hyperlink"/>
                <w:noProof/>
              </w:rPr>
              <w:t>1.1 Problem Statement</w:t>
            </w:r>
            <w:r>
              <w:rPr>
                <w:noProof/>
                <w:webHidden/>
              </w:rPr>
              <w:tab/>
            </w:r>
            <w:r>
              <w:rPr>
                <w:noProof/>
                <w:webHidden/>
              </w:rPr>
              <w:fldChar w:fldCharType="begin"/>
            </w:r>
            <w:r>
              <w:rPr>
                <w:noProof/>
                <w:webHidden/>
              </w:rPr>
              <w:instrText xml:space="preserve"> PAGEREF _Toc182960856 \h </w:instrText>
            </w:r>
            <w:r>
              <w:rPr>
                <w:noProof/>
                <w:webHidden/>
              </w:rPr>
            </w:r>
            <w:r>
              <w:rPr>
                <w:noProof/>
                <w:webHidden/>
              </w:rPr>
              <w:fldChar w:fldCharType="separate"/>
            </w:r>
            <w:r w:rsidR="00003515">
              <w:rPr>
                <w:noProof/>
                <w:webHidden/>
              </w:rPr>
              <w:t>1</w:t>
            </w:r>
            <w:r>
              <w:rPr>
                <w:noProof/>
                <w:webHidden/>
              </w:rPr>
              <w:fldChar w:fldCharType="end"/>
            </w:r>
          </w:hyperlink>
        </w:p>
        <w:p w14:paraId="13F6A699" w14:textId="67FA37C2"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57" w:history="1">
            <w:r w:rsidRPr="005D45DC">
              <w:rPr>
                <w:rStyle w:val="Hyperlink"/>
                <w:noProof/>
              </w:rPr>
              <w:t>1.2 Motivation for Work</w:t>
            </w:r>
            <w:r>
              <w:rPr>
                <w:noProof/>
                <w:webHidden/>
              </w:rPr>
              <w:tab/>
            </w:r>
            <w:r>
              <w:rPr>
                <w:noProof/>
                <w:webHidden/>
              </w:rPr>
              <w:fldChar w:fldCharType="begin"/>
            </w:r>
            <w:r>
              <w:rPr>
                <w:noProof/>
                <w:webHidden/>
              </w:rPr>
              <w:instrText xml:space="preserve"> PAGEREF _Toc182960857 \h </w:instrText>
            </w:r>
            <w:r>
              <w:rPr>
                <w:noProof/>
                <w:webHidden/>
              </w:rPr>
            </w:r>
            <w:r>
              <w:rPr>
                <w:noProof/>
                <w:webHidden/>
              </w:rPr>
              <w:fldChar w:fldCharType="separate"/>
            </w:r>
            <w:r w:rsidR="00003515">
              <w:rPr>
                <w:noProof/>
                <w:webHidden/>
              </w:rPr>
              <w:t>1</w:t>
            </w:r>
            <w:r>
              <w:rPr>
                <w:noProof/>
                <w:webHidden/>
              </w:rPr>
              <w:fldChar w:fldCharType="end"/>
            </w:r>
          </w:hyperlink>
        </w:p>
        <w:p w14:paraId="7861FDE4" w14:textId="1B06ED9B"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58" w:history="1">
            <w:r w:rsidRPr="005D45DC">
              <w:rPr>
                <w:rStyle w:val="Hyperlink"/>
                <w:noProof/>
              </w:rPr>
              <w:t>1.3 Goal and Objectives</w:t>
            </w:r>
            <w:r>
              <w:rPr>
                <w:noProof/>
                <w:webHidden/>
              </w:rPr>
              <w:tab/>
            </w:r>
            <w:r>
              <w:rPr>
                <w:noProof/>
                <w:webHidden/>
              </w:rPr>
              <w:fldChar w:fldCharType="begin"/>
            </w:r>
            <w:r>
              <w:rPr>
                <w:noProof/>
                <w:webHidden/>
              </w:rPr>
              <w:instrText xml:space="preserve"> PAGEREF _Toc182960858 \h </w:instrText>
            </w:r>
            <w:r>
              <w:rPr>
                <w:noProof/>
                <w:webHidden/>
              </w:rPr>
            </w:r>
            <w:r>
              <w:rPr>
                <w:noProof/>
                <w:webHidden/>
              </w:rPr>
              <w:fldChar w:fldCharType="separate"/>
            </w:r>
            <w:r w:rsidR="00003515">
              <w:rPr>
                <w:noProof/>
                <w:webHidden/>
              </w:rPr>
              <w:t>3</w:t>
            </w:r>
            <w:r>
              <w:rPr>
                <w:noProof/>
                <w:webHidden/>
              </w:rPr>
              <w:fldChar w:fldCharType="end"/>
            </w:r>
          </w:hyperlink>
        </w:p>
        <w:p w14:paraId="62560A83" w14:textId="7869D52D"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59" w:history="1">
            <w:r w:rsidRPr="005D45DC">
              <w:rPr>
                <w:rStyle w:val="Hyperlink"/>
                <w:noProof/>
              </w:rPr>
              <w:t>1.4 Project Overview</w:t>
            </w:r>
            <w:r>
              <w:rPr>
                <w:noProof/>
                <w:webHidden/>
              </w:rPr>
              <w:tab/>
            </w:r>
            <w:r>
              <w:rPr>
                <w:noProof/>
                <w:webHidden/>
              </w:rPr>
              <w:fldChar w:fldCharType="begin"/>
            </w:r>
            <w:r>
              <w:rPr>
                <w:noProof/>
                <w:webHidden/>
              </w:rPr>
              <w:instrText xml:space="preserve"> PAGEREF _Toc182960859 \h </w:instrText>
            </w:r>
            <w:r>
              <w:rPr>
                <w:noProof/>
                <w:webHidden/>
              </w:rPr>
            </w:r>
            <w:r>
              <w:rPr>
                <w:noProof/>
                <w:webHidden/>
              </w:rPr>
              <w:fldChar w:fldCharType="separate"/>
            </w:r>
            <w:r w:rsidR="00003515">
              <w:rPr>
                <w:noProof/>
                <w:webHidden/>
              </w:rPr>
              <w:t>3</w:t>
            </w:r>
            <w:r>
              <w:rPr>
                <w:noProof/>
                <w:webHidden/>
              </w:rPr>
              <w:fldChar w:fldCharType="end"/>
            </w:r>
          </w:hyperlink>
        </w:p>
        <w:p w14:paraId="19DE3901" w14:textId="7506D68E"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60" w:history="1">
            <w:r w:rsidRPr="005D45DC">
              <w:rPr>
                <w:rStyle w:val="Hyperlink"/>
                <w:noProof/>
              </w:rPr>
              <w:t>Chapter 2</w:t>
            </w:r>
            <w:r w:rsidR="00E54232">
              <w:rPr>
                <w:rStyle w:val="Hyperlink"/>
                <w:noProof/>
              </w:rPr>
              <w:t>: Literature Survey</w:t>
            </w:r>
            <w:r>
              <w:rPr>
                <w:noProof/>
                <w:webHidden/>
              </w:rPr>
              <w:tab/>
            </w:r>
            <w:r>
              <w:rPr>
                <w:noProof/>
                <w:webHidden/>
              </w:rPr>
              <w:fldChar w:fldCharType="begin"/>
            </w:r>
            <w:r>
              <w:rPr>
                <w:noProof/>
                <w:webHidden/>
              </w:rPr>
              <w:instrText xml:space="preserve"> PAGEREF _Toc182960860 \h </w:instrText>
            </w:r>
            <w:r>
              <w:rPr>
                <w:noProof/>
                <w:webHidden/>
              </w:rPr>
            </w:r>
            <w:r>
              <w:rPr>
                <w:noProof/>
                <w:webHidden/>
              </w:rPr>
              <w:fldChar w:fldCharType="separate"/>
            </w:r>
            <w:r w:rsidR="00003515">
              <w:rPr>
                <w:noProof/>
                <w:webHidden/>
              </w:rPr>
              <w:t>4</w:t>
            </w:r>
            <w:r>
              <w:rPr>
                <w:noProof/>
                <w:webHidden/>
              </w:rPr>
              <w:fldChar w:fldCharType="end"/>
            </w:r>
          </w:hyperlink>
        </w:p>
        <w:p w14:paraId="7D3DA70A" w14:textId="26E6784D"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61" w:history="1">
            <w:r w:rsidRPr="005D45DC">
              <w:rPr>
                <w:rStyle w:val="Hyperlink"/>
                <w:noProof/>
              </w:rPr>
              <w:t>2.1 Overview of Existing Research</w:t>
            </w:r>
            <w:r>
              <w:rPr>
                <w:noProof/>
                <w:webHidden/>
              </w:rPr>
              <w:tab/>
            </w:r>
            <w:r>
              <w:rPr>
                <w:noProof/>
                <w:webHidden/>
              </w:rPr>
              <w:fldChar w:fldCharType="begin"/>
            </w:r>
            <w:r>
              <w:rPr>
                <w:noProof/>
                <w:webHidden/>
              </w:rPr>
              <w:instrText xml:space="preserve"> PAGEREF _Toc182960861 \h </w:instrText>
            </w:r>
            <w:r>
              <w:rPr>
                <w:noProof/>
                <w:webHidden/>
              </w:rPr>
            </w:r>
            <w:r>
              <w:rPr>
                <w:noProof/>
                <w:webHidden/>
              </w:rPr>
              <w:fldChar w:fldCharType="separate"/>
            </w:r>
            <w:r w:rsidR="00003515">
              <w:rPr>
                <w:noProof/>
                <w:webHidden/>
              </w:rPr>
              <w:t>4</w:t>
            </w:r>
            <w:r>
              <w:rPr>
                <w:noProof/>
                <w:webHidden/>
              </w:rPr>
              <w:fldChar w:fldCharType="end"/>
            </w:r>
          </w:hyperlink>
        </w:p>
        <w:p w14:paraId="413E1601" w14:textId="46528544"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62" w:history="1">
            <w:r w:rsidRPr="005D45DC">
              <w:rPr>
                <w:rStyle w:val="Hyperlink"/>
                <w:noProof/>
                <w:lang w:val="en-IN"/>
              </w:rPr>
              <w:t>2.2 Summary</w:t>
            </w:r>
            <w:r>
              <w:rPr>
                <w:noProof/>
                <w:webHidden/>
              </w:rPr>
              <w:tab/>
            </w:r>
            <w:r>
              <w:rPr>
                <w:noProof/>
                <w:webHidden/>
              </w:rPr>
              <w:fldChar w:fldCharType="begin"/>
            </w:r>
            <w:r>
              <w:rPr>
                <w:noProof/>
                <w:webHidden/>
              </w:rPr>
              <w:instrText xml:space="preserve"> PAGEREF _Toc182960862 \h </w:instrText>
            </w:r>
            <w:r>
              <w:rPr>
                <w:noProof/>
                <w:webHidden/>
              </w:rPr>
            </w:r>
            <w:r>
              <w:rPr>
                <w:noProof/>
                <w:webHidden/>
              </w:rPr>
              <w:fldChar w:fldCharType="separate"/>
            </w:r>
            <w:r w:rsidR="00003515">
              <w:rPr>
                <w:noProof/>
                <w:webHidden/>
              </w:rPr>
              <w:t>5</w:t>
            </w:r>
            <w:r>
              <w:rPr>
                <w:noProof/>
                <w:webHidden/>
              </w:rPr>
              <w:fldChar w:fldCharType="end"/>
            </w:r>
          </w:hyperlink>
        </w:p>
        <w:p w14:paraId="05DF0972" w14:textId="3E0E5D1D"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63" w:history="1">
            <w:r w:rsidRPr="005D45DC">
              <w:rPr>
                <w:rStyle w:val="Hyperlink"/>
                <w:noProof/>
              </w:rPr>
              <w:t>Chapter 3</w:t>
            </w:r>
            <w:r w:rsidR="00E54232">
              <w:rPr>
                <w:rStyle w:val="Hyperlink"/>
                <w:noProof/>
              </w:rPr>
              <w:t>: System Requirements</w:t>
            </w:r>
            <w:r>
              <w:rPr>
                <w:noProof/>
                <w:webHidden/>
              </w:rPr>
              <w:tab/>
            </w:r>
            <w:r>
              <w:rPr>
                <w:noProof/>
                <w:webHidden/>
              </w:rPr>
              <w:fldChar w:fldCharType="begin"/>
            </w:r>
            <w:r>
              <w:rPr>
                <w:noProof/>
                <w:webHidden/>
              </w:rPr>
              <w:instrText xml:space="preserve"> PAGEREF _Toc182960863 \h </w:instrText>
            </w:r>
            <w:r>
              <w:rPr>
                <w:noProof/>
                <w:webHidden/>
              </w:rPr>
            </w:r>
            <w:r>
              <w:rPr>
                <w:noProof/>
                <w:webHidden/>
              </w:rPr>
              <w:fldChar w:fldCharType="separate"/>
            </w:r>
            <w:r w:rsidR="00003515">
              <w:rPr>
                <w:noProof/>
                <w:webHidden/>
              </w:rPr>
              <w:t>6</w:t>
            </w:r>
            <w:r>
              <w:rPr>
                <w:noProof/>
                <w:webHidden/>
              </w:rPr>
              <w:fldChar w:fldCharType="end"/>
            </w:r>
          </w:hyperlink>
        </w:p>
        <w:p w14:paraId="587A0F2A" w14:textId="34C1E308"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64" w:history="1">
            <w:r w:rsidRPr="005D45DC">
              <w:rPr>
                <w:rStyle w:val="Hyperlink"/>
                <w:noProof/>
              </w:rPr>
              <w:t>3.1  Hardware Requirements</w:t>
            </w:r>
            <w:r>
              <w:rPr>
                <w:noProof/>
                <w:webHidden/>
              </w:rPr>
              <w:tab/>
            </w:r>
            <w:r>
              <w:rPr>
                <w:noProof/>
                <w:webHidden/>
              </w:rPr>
              <w:fldChar w:fldCharType="begin"/>
            </w:r>
            <w:r>
              <w:rPr>
                <w:noProof/>
                <w:webHidden/>
              </w:rPr>
              <w:instrText xml:space="preserve"> PAGEREF _Toc182960864 \h </w:instrText>
            </w:r>
            <w:r>
              <w:rPr>
                <w:noProof/>
                <w:webHidden/>
              </w:rPr>
            </w:r>
            <w:r>
              <w:rPr>
                <w:noProof/>
                <w:webHidden/>
              </w:rPr>
              <w:fldChar w:fldCharType="separate"/>
            </w:r>
            <w:r w:rsidR="00003515">
              <w:rPr>
                <w:noProof/>
                <w:webHidden/>
              </w:rPr>
              <w:t>6</w:t>
            </w:r>
            <w:r>
              <w:rPr>
                <w:noProof/>
                <w:webHidden/>
              </w:rPr>
              <w:fldChar w:fldCharType="end"/>
            </w:r>
          </w:hyperlink>
        </w:p>
        <w:p w14:paraId="5DA4934D" w14:textId="70546549"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65" w:history="1">
            <w:r w:rsidRPr="005D45DC">
              <w:rPr>
                <w:rStyle w:val="Hyperlink"/>
                <w:noProof/>
              </w:rPr>
              <w:t>3.2 Software Requirements</w:t>
            </w:r>
            <w:r>
              <w:rPr>
                <w:noProof/>
                <w:webHidden/>
              </w:rPr>
              <w:tab/>
            </w:r>
            <w:r>
              <w:rPr>
                <w:noProof/>
                <w:webHidden/>
              </w:rPr>
              <w:fldChar w:fldCharType="begin"/>
            </w:r>
            <w:r>
              <w:rPr>
                <w:noProof/>
                <w:webHidden/>
              </w:rPr>
              <w:instrText xml:space="preserve"> PAGEREF _Toc182960865 \h </w:instrText>
            </w:r>
            <w:r>
              <w:rPr>
                <w:noProof/>
                <w:webHidden/>
              </w:rPr>
            </w:r>
            <w:r>
              <w:rPr>
                <w:noProof/>
                <w:webHidden/>
              </w:rPr>
              <w:fldChar w:fldCharType="separate"/>
            </w:r>
            <w:r w:rsidR="00003515">
              <w:rPr>
                <w:noProof/>
                <w:webHidden/>
              </w:rPr>
              <w:t>7</w:t>
            </w:r>
            <w:r>
              <w:rPr>
                <w:noProof/>
                <w:webHidden/>
              </w:rPr>
              <w:fldChar w:fldCharType="end"/>
            </w:r>
          </w:hyperlink>
        </w:p>
        <w:p w14:paraId="0DB3D109" w14:textId="58163894"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66" w:history="1">
            <w:r w:rsidRPr="005D45DC">
              <w:rPr>
                <w:rStyle w:val="Hyperlink"/>
                <w:noProof/>
              </w:rPr>
              <w:t>3.2.1 Operating Systems</w:t>
            </w:r>
            <w:r>
              <w:rPr>
                <w:noProof/>
                <w:webHidden/>
              </w:rPr>
              <w:tab/>
            </w:r>
            <w:r>
              <w:rPr>
                <w:noProof/>
                <w:webHidden/>
              </w:rPr>
              <w:fldChar w:fldCharType="begin"/>
            </w:r>
            <w:r>
              <w:rPr>
                <w:noProof/>
                <w:webHidden/>
              </w:rPr>
              <w:instrText xml:space="preserve"> PAGEREF _Toc182960866 \h </w:instrText>
            </w:r>
            <w:r>
              <w:rPr>
                <w:noProof/>
                <w:webHidden/>
              </w:rPr>
            </w:r>
            <w:r>
              <w:rPr>
                <w:noProof/>
                <w:webHidden/>
              </w:rPr>
              <w:fldChar w:fldCharType="separate"/>
            </w:r>
            <w:r w:rsidR="00003515">
              <w:rPr>
                <w:noProof/>
                <w:webHidden/>
              </w:rPr>
              <w:t>7</w:t>
            </w:r>
            <w:r>
              <w:rPr>
                <w:noProof/>
                <w:webHidden/>
              </w:rPr>
              <w:fldChar w:fldCharType="end"/>
            </w:r>
          </w:hyperlink>
        </w:p>
        <w:p w14:paraId="4666F480" w14:textId="05ED69BD"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67" w:history="1">
            <w:r w:rsidRPr="005D45DC">
              <w:rPr>
                <w:rStyle w:val="Hyperlink"/>
                <w:noProof/>
              </w:rPr>
              <w:t>3.2.2 Programming Language</w:t>
            </w:r>
            <w:r>
              <w:rPr>
                <w:noProof/>
                <w:webHidden/>
              </w:rPr>
              <w:tab/>
            </w:r>
            <w:r>
              <w:rPr>
                <w:noProof/>
                <w:webHidden/>
              </w:rPr>
              <w:fldChar w:fldCharType="begin"/>
            </w:r>
            <w:r>
              <w:rPr>
                <w:noProof/>
                <w:webHidden/>
              </w:rPr>
              <w:instrText xml:space="preserve"> PAGEREF _Toc182960867 \h </w:instrText>
            </w:r>
            <w:r>
              <w:rPr>
                <w:noProof/>
                <w:webHidden/>
              </w:rPr>
            </w:r>
            <w:r>
              <w:rPr>
                <w:noProof/>
                <w:webHidden/>
              </w:rPr>
              <w:fldChar w:fldCharType="separate"/>
            </w:r>
            <w:r w:rsidR="00003515">
              <w:rPr>
                <w:noProof/>
                <w:webHidden/>
              </w:rPr>
              <w:t>7</w:t>
            </w:r>
            <w:r>
              <w:rPr>
                <w:noProof/>
                <w:webHidden/>
              </w:rPr>
              <w:fldChar w:fldCharType="end"/>
            </w:r>
          </w:hyperlink>
        </w:p>
        <w:p w14:paraId="76BEAF1C" w14:textId="55146C06"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68" w:history="1">
            <w:r w:rsidRPr="005D45DC">
              <w:rPr>
                <w:rStyle w:val="Hyperlink"/>
                <w:noProof/>
              </w:rPr>
              <w:t>3.2.3 Python Libraries</w:t>
            </w:r>
            <w:r>
              <w:rPr>
                <w:noProof/>
                <w:webHidden/>
              </w:rPr>
              <w:tab/>
            </w:r>
            <w:r>
              <w:rPr>
                <w:noProof/>
                <w:webHidden/>
              </w:rPr>
              <w:fldChar w:fldCharType="begin"/>
            </w:r>
            <w:r>
              <w:rPr>
                <w:noProof/>
                <w:webHidden/>
              </w:rPr>
              <w:instrText xml:space="preserve"> PAGEREF _Toc182960868 \h </w:instrText>
            </w:r>
            <w:r>
              <w:rPr>
                <w:noProof/>
                <w:webHidden/>
              </w:rPr>
            </w:r>
            <w:r>
              <w:rPr>
                <w:noProof/>
                <w:webHidden/>
              </w:rPr>
              <w:fldChar w:fldCharType="separate"/>
            </w:r>
            <w:r w:rsidR="00003515">
              <w:rPr>
                <w:noProof/>
                <w:webHidden/>
              </w:rPr>
              <w:t>7</w:t>
            </w:r>
            <w:r>
              <w:rPr>
                <w:noProof/>
                <w:webHidden/>
              </w:rPr>
              <w:fldChar w:fldCharType="end"/>
            </w:r>
          </w:hyperlink>
        </w:p>
        <w:p w14:paraId="0C50B27F" w14:textId="6F70908E"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69" w:history="1">
            <w:r w:rsidRPr="005D45DC">
              <w:rPr>
                <w:rStyle w:val="Hyperlink"/>
                <w:noProof/>
              </w:rPr>
              <w:t>3.2.4 Model Requirements</w:t>
            </w:r>
            <w:r>
              <w:rPr>
                <w:noProof/>
                <w:webHidden/>
              </w:rPr>
              <w:tab/>
            </w:r>
            <w:r>
              <w:rPr>
                <w:noProof/>
                <w:webHidden/>
              </w:rPr>
              <w:fldChar w:fldCharType="begin"/>
            </w:r>
            <w:r>
              <w:rPr>
                <w:noProof/>
                <w:webHidden/>
              </w:rPr>
              <w:instrText xml:space="preserve"> PAGEREF _Toc182960869 \h </w:instrText>
            </w:r>
            <w:r>
              <w:rPr>
                <w:noProof/>
                <w:webHidden/>
              </w:rPr>
            </w:r>
            <w:r>
              <w:rPr>
                <w:noProof/>
                <w:webHidden/>
              </w:rPr>
              <w:fldChar w:fldCharType="separate"/>
            </w:r>
            <w:r w:rsidR="00003515">
              <w:rPr>
                <w:noProof/>
                <w:webHidden/>
              </w:rPr>
              <w:t>9</w:t>
            </w:r>
            <w:r>
              <w:rPr>
                <w:noProof/>
                <w:webHidden/>
              </w:rPr>
              <w:fldChar w:fldCharType="end"/>
            </w:r>
          </w:hyperlink>
        </w:p>
        <w:p w14:paraId="0EDC6637" w14:textId="1284640D"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0" w:history="1">
            <w:r w:rsidRPr="005D45DC">
              <w:rPr>
                <w:rStyle w:val="Hyperlink"/>
                <w:noProof/>
              </w:rPr>
              <w:t>3.2.5 Real Time Detection Requirements</w:t>
            </w:r>
            <w:r>
              <w:rPr>
                <w:noProof/>
                <w:webHidden/>
              </w:rPr>
              <w:tab/>
            </w:r>
            <w:r>
              <w:rPr>
                <w:noProof/>
                <w:webHidden/>
              </w:rPr>
              <w:fldChar w:fldCharType="begin"/>
            </w:r>
            <w:r>
              <w:rPr>
                <w:noProof/>
                <w:webHidden/>
              </w:rPr>
              <w:instrText xml:space="preserve"> PAGEREF _Toc182960870 \h </w:instrText>
            </w:r>
            <w:r>
              <w:rPr>
                <w:noProof/>
                <w:webHidden/>
              </w:rPr>
            </w:r>
            <w:r>
              <w:rPr>
                <w:noProof/>
                <w:webHidden/>
              </w:rPr>
              <w:fldChar w:fldCharType="separate"/>
            </w:r>
            <w:r w:rsidR="00003515">
              <w:rPr>
                <w:noProof/>
                <w:webHidden/>
              </w:rPr>
              <w:t>9</w:t>
            </w:r>
            <w:r>
              <w:rPr>
                <w:noProof/>
                <w:webHidden/>
              </w:rPr>
              <w:fldChar w:fldCharType="end"/>
            </w:r>
          </w:hyperlink>
        </w:p>
        <w:p w14:paraId="384A08AC" w14:textId="03777E2C"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1" w:history="1">
            <w:r w:rsidRPr="005D45DC">
              <w:rPr>
                <w:rStyle w:val="Hyperlink"/>
                <w:noProof/>
              </w:rPr>
              <w:t>3.2.6 Performance and Optimization Requirements</w:t>
            </w:r>
            <w:r>
              <w:rPr>
                <w:noProof/>
                <w:webHidden/>
              </w:rPr>
              <w:tab/>
            </w:r>
            <w:r>
              <w:rPr>
                <w:noProof/>
                <w:webHidden/>
              </w:rPr>
              <w:fldChar w:fldCharType="begin"/>
            </w:r>
            <w:r>
              <w:rPr>
                <w:noProof/>
                <w:webHidden/>
              </w:rPr>
              <w:instrText xml:space="preserve"> PAGEREF _Toc182960871 \h </w:instrText>
            </w:r>
            <w:r>
              <w:rPr>
                <w:noProof/>
                <w:webHidden/>
              </w:rPr>
            </w:r>
            <w:r>
              <w:rPr>
                <w:noProof/>
                <w:webHidden/>
              </w:rPr>
              <w:fldChar w:fldCharType="separate"/>
            </w:r>
            <w:r w:rsidR="00003515">
              <w:rPr>
                <w:noProof/>
                <w:webHidden/>
              </w:rPr>
              <w:t>10</w:t>
            </w:r>
            <w:r>
              <w:rPr>
                <w:noProof/>
                <w:webHidden/>
              </w:rPr>
              <w:fldChar w:fldCharType="end"/>
            </w:r>
          </w:hyperlink>
        </w:p>
        <w:p w14:paraId="0B3B8D46" w14:textId="418DA85E"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2" w:history="1">
            <w:r w:rsidRPr="005D45DC">
              <w:rPr>
                <w:rStyle w:val="Hyperlink"/>
                <w:noProof/>
              </w:rPr>
              <w:t>3.2.7 Jupyter Notebook</w:t>
            </w:r>
            <w:r>
              <w:rPr>
                <w:noProof/>
                <w:webHidden/>
              </w:rPr>
              <w:tab/>
            </w:r>
            <w:r>
              <w:rPr>
                <w:noProof/>
                <w:webHidden/>
              </w:rPr>
              <w:fldChar w:fldCharType="begin"/>
            </w:r>
            <w:r>
              <w:rPr>
                <w:noProof/>
                <w:webHidden/>
              </w:rPr>
              <w:instrText xml:space="preserve"> PAGEREF _Toc182960872 \h </w:instrText>
            </w:r>
            <w:r>
              <w:rPr>
                <w:noProof/>
                <w:webHidden/>
              </w:rPr>
            </w:r>
            <w:r>
              <w:rPr>
                <w:noProof/>
                <w:webHidden/>
              </w:rPr>
              <w:fldChar w:fldCharType="separate"/>
            </w:r>
            <w:r w:rsidR="00003515">
              <w:rPr>
                <w:noProof/>
                <w:webHidden/>
              </w:rPr>
              <w:t>10</w:t>
            </w:r>
            <w:r>
              <w:rPr>
                <w:noProof/>
                <w:webHidden/>
              </w:rPr>
              <w:fldChar w:fldCharType="end"/>
            </w:r>
          </w:hyperlink>
        </w:p>
        <w:p w14:paraId="06A7614B" w14:textId="56F04B04"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3" w:history="1">
            <w:r w:rsidRPr="005D45DC">
              <w:rPr>
                <w:rStyle w:val="Hyperlink"/>
                <w:noProof/>
              </w:rPr>
              <w:t>3.2.8 PyCharm</w:t>
            </w:r>
            <w:r>
              <w:rPr>
                <w:noProof/>
                <w:webHidden/>
              </w:rPr>
              <w:tab/>
            </w:r>
            <w:r>
              <w:rPr>
                <w:noProof/>
                <w:webHidden/>
              </w:rPr>
              <w:fldChar w:fldCharType="begin"/>
            </w:r>
            <w:r>
              <w:rPr>
                <w:noProof/>
                <w:webHidden/>
              </w:rPr>
              <w:instrText xml:space="preserve"> PAGEREF _Toc182960873 \h </w:instrText>
            </w:r>
            <w:r>
              <w:rPr>
                <w:noProof/>
                <w:webHidden/>
              </w:rPr>
            </w:r>
            <w:r>
              <w:rPr>
                <w:noProof/>
                <w:webHidden/>
              </w:rPr>
              <w:fldChar w:fldCharType="separate"/>
            </w:r>
            <w:r w:rsidR="00003515">
              <w:rPr>
                <w:noProof/>
                <w:webHidden/>
              </w:rPr>
              <w:t>11</w:t>
            </w:r>
            <w:r>
              <w:rPr>
                <w:noProof/>
                <w:webHidden/>
              </w:rPr>
              <w:fldChar w:fldCharType="end"/>
            </w:r>
          </w:hyperlink>
        </w:p>
        <w:p w14:paraId="5E4C29D3" w14:textId="0CDD3B82"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74" w:history="1">
            <w:r w:rsidRPr="005D45DC">
              <w:rPr>
                <w:rStyle w:val="Hyperlink"/>
                <w:noProof/>
              </w:rPr>
              <w:t>Chapter 4</w:t>
            </w:r>
            <w:r w:rsidR="00E54232">
              <w:rPr>
                <w:rStyle w:val="Hyperlink"/>
                <w:noProof/>
              </w:rPr>
              <w:t>: Design and Implementation</w:t>
            </w:r>
            <w:r>
              <w:rPr>
                <w:noProof/>
                <w:webHidden/>
              </w:rPr>
              <w:tab/>
            </w:r>
            <w:r>
              <w:rPr>
                <w:noProof/>
                <w:webHidden/>
              </w:rPr>
              <w:fldChar w:fldCharType="begin"/>
            </w:r>
            <w:r>
              <w:rPr>
                <w:noProof/>
                <w:webHidden/>
              </w:rPr>
              <w:instrText xml:space="preserve"> PAGEREF _Toc182960874 \h </w:instrText>
            </w:r>
            <w:r>
              <w:rPr>
                <w:noProof/>
                <w:webHidden/>
              </w:rPr>
            </w:r>
            <w:r>
              <w:rPr>
                <w:noProof/>
                <w:webHidden/>
              </w:rPr>
              <w:fldChar w:fldCharType="separate"/>
            </w:r>
            <w:r w:rsidR="00003515">
              <w:rPr>
                <w:noProof/>
                <w:webHidden/>
              </w:rPr>
              <w:t>12</w:t>
            </w:r>
            <w:r>
              <w:rPr>
                <w:noProof/>
                <w:webHidden/>
              </w:rPr>
              <w:fldChar w:fldCharType="end"/>
            </w:r>
          </w:hyperlink>
        </w:p>
        <w:p w14:paraId="2AED6A9B" w14:textId="30B80B03"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75" w:history="1">
            <w:r w:rsidRPr="005D45DC">
              <w:rPr>
                <w:rStyle w:val="Hyperlink"/>
                <w:noProof/>
              </w:rPr>
              <w:t>4.1 Proposed System and Advantages</w:t>
            </w:r>
            <w:r>
              <w:rPr>
                <w:noProof/>
                <w:webHidden/>
              </w:rPr>
              <w:tab/>
            </w:r>
            <w:r>
              <w:rPr>
                <w:noProof/>
                <w:webHidden/>
              </w:rPr>
              <w:fldChar w:fldCharType="begin"/>
            </w:r>
            <w:r>
              <w:rPr>
                <w:noProof/>
                <w:webHidden/>
              </w:rPr>
              <w:instrText xml:space="preserve"> PAGEREF _Toc182960875 \h </w:instrText>
            </w:r>
            <w:r>
              <w:rPr>
                <w:noProof/>
                <w:webHidden/>
              </w:rPr>
            </w:r>
            <w:r>
              <w:rPr>
                <w:noProof/>
                <w:webHidden/>
              </w:rPr>
              <w:fldChar w:fldCharType="separate"/>
            </w:r>
            <w:r w:rsidR="00003515">
              <w:rPr>
                <w:noProof/>
                <w:webHidden/>
              </w:rPr>
              <w:t>12</w:t>
            </w:r>
            <w:r>
              <w:rPr>
                <w:noProof/>
                <w:webHidden/>
              </w:rPr>
              <w:fldChar w:fldCharType="end"/>
            </w:r>
          </w:hyperlink>
        </w:p>
        <w:p w14:paraId="711F85D0" w14:textId="3ADEDE4F"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6" w:history="1">
            <w:r w:rsidRPr="005D45DC">
              <w:rPr>
                <w:rStyle w:val="Hyperlink"/>
                <w:noProof/>
              </w:rPr>
              <w:t>4.1.1 Proposed System</w:t>
            </w:r>
            <w:r>
              <w:rPr>
                <w:noProof/>
                <w:webHidden/>
              </w:rPr>
              <w:tab/>
            </w:r>
            <w:r>
              <w:rPr>
                <w:noProof/>
                <w:webHidden/>
              </w:rPr>
              <w:fldChar w:fldCharType="begin"/>
            </w:r>
            <w:r>
              <w:rPr>
                <w:noProof/>
                <w:webHidden/>
              </w:rPr>
              <w:instrText xml:space="preserve"> PAGEREF _Toc182960876 \h </w:instrText>
            </w:r>
            <w:r>
              <w:rPr>
                <w:noProof/>
                <w:webHidden/>
              </w:rPr>
            </w:r>
            <w:r>
              <w:rPr>
                <w:noProof/>
                <w:webHidden/>
              </w:rPr>
              <w:fldChar w:fldCharType="separate"/>
            </w:r>
            <w:r w:rsidR="00003515">
              <w:rPr>
                <w:noProof/>
                <w:webHidden/>
              </w:rPr>
              <w:t>12</w:t>
            </w:r>
            <w:r>
              <w:rPr>
                <w:noProof/>
                <w:webHidden/>
              </w:rPr>
              <w:fldChar w:fldCharType="end"/>
            </w:r>
          </w:hyperlink>
        </w:p>
        <w:p w14:paraId="615D5DAB" w14:textId="034C701A"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7" w:history="1">
            <w:r w:rsidRPr="005D45DC">
              <w:rPr>
                <w:rStyle w:val="Hyperlink"/>
                <w:noProof/>
              </w:rPr>
              <w:t>4.1.2 Advantages</w:t>
            </w:r>
            <w:r>
              <w:rPr>
                <w:noProof/>
                <w:webHidden/>
              </w:rPr>
              <w:tab/>
            </w:r>
            <w:r>
              <w:rPr>
                <w:noProof/>
                <w:webHidden/>
              </w:rPr>
              <w:fldChar w:fldCharType="begin"/>
            </w:r>
            <w:r>
              <w:rPr>
                <w:noProof/>
                <w:webHidden/>
              </w:rPr>
              <w:instrText xml:space="preserve"> PAGEREF _Toc182960877 \h </w:instrText>
            </w:r>
            <w:r>
              <w:rPr>
                <w:noProof/>
                <w:webHidden/>
              </w:rPr>
            </w:r>
            <w:r>
              <w:rPr>
                <w:noProof/>
                <w:webHidden/>
              </w:rPr>
              <w:fldChar w:fldCharType="separate"/>
            </w:r>
            <w:r w:rsidR="00003515">
              <w:rPr>
                <w:noProof/>
                <w:webHidden/>
              </w:rPr>
              <w:t>13</w:t>
            </w:r>
            <w:r>
              <w:rPr>
                <w:noProof/>
                <w:webHidden/>
              </w:rPr>
              <w:fldChar w:fldCharType="end"/>
            </w:r>
          </w:hyperlink>
        </w:p>
        <w:p w14:paraId="55DF528B" w14:textId="7A30F1CA"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78" w:history="1">
            <w:r w:rsidRPr="005D45DC">
              <w:rPr>
                <w:rStyle w:val="Hyperlink"/>
                <w:noProof/>
              </w:rPr>
              <w:t>4.2 Methodology</w:t>
            </w:r>
            <w:r>
              <w:rPr>
                <w:noProof/>
                <w:webHidden/>
              </w:rPr>
              <w:tab/>
            </w:r>
            <w:r>
              <w:rPr>
                <w:noProof/>
                <w:webHidden/>
              </w:rPr>
              <w:fldChar w:fldCharType="begin"/>
            </w:r>
            <w:r>
              <w:rPr>
                <w:noProof/>
                <w:webHidden/>
              </w:rPr>
              <w:instrText xml:space="preserve"> PAGEREF _Toc182960878 \h </w:instrText>
            </w:r>
            <w:r>
              <w:rPr>
                <w:noProof/>
                <w:webHidden/>
              </w:rPr>
            </w:r>
            <w:r>
              <w:rPr>
                <w:noProof/>
                <w:webHidden/>
              </w:rPr>
              <w:fldChar w:fldCharType="separate"/>
            </w:r>
            <w:r w:rsidR="00003515">
              <w:rPr>
                <w:noProof/>
                <w:webHidden/>
              </w:rPr>
              <w:t>14</w:t>
            </w:r>
            <w:r>
              <w:rPr>
                <w:noProof/>
                <w:webHidden/>
              </w:rPr>
              <w:fldChar w:fldCharType="end"/>
            </w:r>
          </w:hyperlink>
        </w:p>
        <w:p w14:paraId="736E8E23" w14:textId="44969724"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79" w:history="1">
            <w:r w:rsidRPr="005D45DC">
              <w:rPr>
                <w:rStyle w:val="Hyperlink"/>
                <w:noProof/>
              </w:rPr>
              <w:t>4.2.1 Data Collection</w:t>
            </w:r>
            <w:r>
              <w:rPr>
                <w:noProof/>
                <w:webHidden/>
              </w:rPr>
              <w:tab/>
            </w:r>
            <w:r>
              <w:rPr>
                <w:noProof/>
                <w:webHidden/>
              </w:rPr>
              <w:fldChar w:fldCharType="begin"/>
            </w:r>
            <w:r>
              <w:rPr>
                <w:noProof/>
                <w:webHidden/>
              </w:rPr>
              <w:instrText xml:space="preserve"> PAGEREF _Toc182960879 \h </w:instrText>
            </w:r>
            <w:r>
              <w:rPr>
                <w:noProof/>
                <w:webHidden/>
              </w:rPr>
            </w:r>
            <w:r>
              <w:rPr>
                <w:noProof/>
                <w:webHidden/>
              </w:rPr>
              <w:fldChar w:fldCharType="separate"/>
            </w:r>
            <w:r w:rsidR="00003515">
              <w:rPr>
                <w:noProof/>
                <w:webHidden/>
              </w:rPr>
              <w:t>14</w:t>
            </w:r>
            <w:r>
              <w:rPr>
                <w:noProof/>
                <w:webHidden/>
              </w:rPr>
              <w:fldChar w:fldCharType="end"/>
            </w:r>
          </w:hyperlink>
        </w:p>
        <w:p w14:paraId="734FC747" w14:textId="58ECA4D3"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0" w:history="1">
            <w:r w:rsidRPr="005D45DC">
              <w:rPr>
                <w:rStyle w:val="Hyperlink"/>
                <w:noProof/>
              </w:rPr>
              <w:t>4.2.2 Data Preprocessing</w:t>
            </w:r>
            <w:r>
              <w:rPr>
                <w:noProof/>
                <w:webHidden/>
              </w:rPr>
              <w:tab/>
            </w:r>
            <w:r>
              <w:rPr>
                <w:noProof/>
                <w:webHidden/>
              </w:rPr>
              <w:fldChar w:fldCharType="begin"/>
            </w:r>
            <w:r>
              <w:rPr>
                <w:noProof/>
                <w:webHidden/>
              </w:rPr>
              <w:instrText xml:space="preserve"> PAGEREF _Toc182960880 \h </w:instrText>
            </w:r>
            <w:r>
              <w:rPr>
                <w:noProof/>
                <w:webHidden/>
              </w:rPr>
            </w:r>
            <w:r>
              <w:rPr>
                <w:noProof/>
                <w:webHidden/>
              </w:rPr>
              <w:fldChar w:fldCharType="separate"/>
            </w:r>
            <w:r w:rsidR="00003515">
              <w:rPr>
                <w:noProof/>
                <w:webHidden/>
              </w:rPr>
              <w:t>14</w:t>
            </w:r>
            <w:r>
              <w:rPr>
                <w:noProof/>
                <w:webHidden/>
              </w:rPr>
              <w:fldChar w:fldCharType="end"/>
            </w:r>
          </w:hyperlink>
        </w:p>
        <w:p w14:paraId="569CE4A7" w14:textId="77346CBA"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1" w:history="1">
            <w:r w:rsidRPr="005D45DC">
              <w:rPr>
                <w:rStyle w:val="Hyperlink"/>
                <w:noProof/>
              </w:rPr>
              <w:t>4.2.3 Model Selection</w:t>
            </w:r>
            <w:r>
              <w:rPr>
                <w:noProof/>
                <w:webHidden/>
              </w:rPr>
              <w:tab/>
            </w:r>
            <w:r>
              <w:rPr>
                <w:noProof/>
                <w:webHidden/>
              </w:rPr>
              <w:fldChar w:fldCharType="begin"/>
            </w:r>
            <w:r>
              <w:rPr>
                <w:noProof/>
                <w:webHidden/>
              </w:rPr>
              <w:instrText xml:space="preserve"> PAGEREF _Toc182960881 \h </w:instrText>
            </w:r>
            <w:r>
              <w:rPr>
                <w:noProof/>
                <w:webHidden/>
              </w:rPr>
            </w:r>
            <w:r>
              <w:rPr>
                <w:noProof/>
                <w:webHidden/>
              </w:rPr>
              <w:fldChar w:fldCharType="separate"/>
            </w:r>
            <w:r w:rsidR="00003515">
              <w:rPr>
                <w:noProof/>
                <w:webHidden/>
              </w:rPr>
              <w:t>15</w:t>
            </w:r>
            <w:r>
              <w:rPr>
                <w:noProof/>
                <w:webHidden/>
              </w:rPr>
              <w:fldChar w:fldCharType="end"/>
            </w:r>
          </w:hyperlink>
        </w:p>
        <w:p w14:paraId="5BFCD03B" w14:textId="68787E78"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82" w:history="1">
            <w:r w:rsidRPr="005D45DC">
              <w:rPr>
                <w:rStyle w:val="Hyperlink"/>
                <w:noProof/>
              </w:rPr>
              <w:t>4.3 System Design</w:t>
            </w:r>
            <w:r>
              <w:rPr>
                <w:noProof/>
                <w:webHidden/>
              </w:rPr>
              <w:tab/>
            </w:r>
            <w:r>
              <w:rPr>
                <w:noProof/>
                <w:webHidden/>
              </w:rPr>
              <w:fldChar w:fldCharType="begin"/>
            </w:r>
            <w:r>
              <w:rPr>
                <w:noProof/>
                <w:webHidden/>
              </w:rPr>
              <w:instrText xml:space="preserve"> PAGEREF _Toc182960882 \h </w:instrText>
            </w:r>
            <w:r>
              <w:rPr>
                <w:noProof/>
                <w:webHidden/>
              </w:rPr>
            </w:r>
            <w:r>
              <w:rPr>
                <w:noProof/>
                <w:webHidden/>
              </w:rPr>
              <w:fldChar w:fldCharType="separate"/>
            </w:r>
            <w:r w:rsidR="00003515">
              <w:rPr>
                <w:noProof/>
                <w:webHidden/>
              </w:rPr>
              <w:t>17</w:t>
            </w:r>
            <w:r>
              <w:rPr>
                <w:noProof/>
                <w:webHidden/>
              </w:rPr>
              <w:fldChar w:fldCharType="end"/>
            </w:r>
          </w:hyperlink>
        </w:p>
        <w:p w14:paraId="0CCD410D" w14:textId="06F45E79"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3" w:history="1">
            <w:r w:rsidRPr="005D45DC">
              <w:rPr>
                <w:rStyle w:val="Hyperlink"/>
                <w:noProof/>
              </w:rPr>
              <w:t>4.2.3 System Architecture</w:t>
            </w:r>
            <w:r>
              <w:rPr>
                <w:noProof/>
                <w:webHidden/>
              </w:rPr>
              <w:tab/>
            </w:r>
            <w:r>
              <w:rPr>
                <w:noProof/>
                <w:webHidden/>
              </w:rPr>
              <w:fldChar w:fldCharType="begin"/>
            </w:r>
            <w:r>
              <w:rPr>
                <w:noProof/>
                <w:webHidden/>
              </w:rPr>
              <w:instrText xml:space="preserve"> PAGEREF _Toc182960883 \h </w:instrText>
            </w:r>
            <w:r>
              <w:rPr>
                <w:noProof/>
                <w:webHidden/>
              </w:rPr>
            </w:r>
            <w:r>
              <w:rPr>
                <w:noProof/>
                <w:webHidden/>
              </w:rPr>
              <w:fldChar w:fldCharType="separate"/>
            </w:r>
            <w:r w:rsidR="00003515">
              <w:rPr>
                <w:noProof/>
                <w:webHidden/>
              </w:rPr>
              <w:t>17</w:t>
            </w:r>
            <w:r>
              <w:rPr>
                <w:noProof/>
                <w:webHidden/>
              </w:rPr>
              <w:fldChar w:fldCharType="end"/>
            </w:r>
          </w:hyperlink>
        </w:p>
        <w:p w14:paraId="39454C7E" w14:textId="0B85D3BD"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4" w:history="1">
            <w:r w:rsidRPr="005D45DC">
              <w:rPr>
                <w:rStyle w:val="Hyperlink"/>
                <w:noProof/>
              </w:rPr>
              <w:t>4.3.2 Component Interaction</w:t>
            </w:r>
            <w:r>
              <w:rPr>
                <w:noProof/>
                <w:webHidden/>
              </w:rPr>
              <w:tab/>
            </w:r>
            <w:r>
              <w:rPr>
                <w:noProof/>
                <w:webHidden/>
              </w:rPr>
              <w:fldChar w:fldCharType="begin"/>
            </w:r>
            <w:r>
              <w:rPr>
                <w:noProof/>
                <w:webHidden/>
              </w:rPr>
              <w:instrText xml:space="preserve"> PAGEREF _Toc182960884 \h </w:instrText>
            </w:r>
            <w:r>
              <w:rPr>
                <w:noProof/>
                <w:webHidden/>
              </w:rPr>
            </w:r>
            <w:r>
              <w:rPr>
                <w:noProof/>
                <w:webHidden/>
              </w:rPr>
              <w:fldChar w:fldCharType="separate"/>
            </w:r>
            <w:r w:rsidR="00003515">
              <w:rPr>
                <w:noProof/>
                <w:webHidden/>
              </w:rPr>
              <w:t>19</w:t>
            </w:r>
            <w:r>
              <w:rPr>
                <w:noProof/>
                <w:webHidden/>
              </w:rPr>
              <w:fldChar w:fldCharType="end"/>
            </w:r>
          </w:hyperlink>
        </w:p>
        <w:p w14:paraId="32943D2A" w14:textId="5782D4B2"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85" w:history="1">
            <w:r w:rsidRPr="005D45DC">
              <w:rPr>
                <w:rStyle w:val="Hyperlink"/>
                <w:noProof/>
              </w:rPr>
              <w:t>Chapter 5</w:t>
            </w:r>
            <w:r w:rsidR="00E54232">
              <w:rPr>
                <w:rStyle w:val="Hyperlink"/>
                <w:noProof/>
              </w:rPr>
              <w:t>: Result and Discussion</w:t>
            </w:r>
            <w:r>
              <w:rPr>
                <w:noProof/>
                <w:webHidden/>
              </w:rPr>
              <w:tab/>
            </w:r>
            <w:r>
              <w:rPr>
                <w:noProof/>
                <w:webHidden/>
              </w:rPr>
              <w:fldChar w:fldCharType="begin"/>
            </w:r>
            <w:r>
              <w:rPr>
                <w:noProof/>
                <w:webHidden/>
              </w:rPr>
              <w:instrText xml:space="preserve"> PAGEREF _Toc182960885 \h </w:instrText>
            </w:r>
            <w:r>
              <w:rPr>
                <w:noProof/>
                <w:webHidden/>
              </w:rPr>
            </w:r>
            <w:r>
              <w:rPr>
                <w:noProof/>
                <w:webHidden/>
              </w:rPr>
              <w:fldChar w:fldCharType="separate"/>
            </w:r>
            <w:r w:rsidR="00003515">
              <w:rPr>
                <w:noProof/>
                <w:webHidden/>
              </w:rPr>
              <w:t>20</w:t>
            </w:r>
            <w:r>
              <w:rPr>
                <w:noProof/>
                <w:webHidden/>
              </w:rPr>
              <w:fldChar w:fldCharType="end"/>
            </w:r>
          </w:hyperlink>
        </w:p>
        <w:p w14:paraId="7BFB415B" w14:textId="4D7715BA"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86" w:history="1">
            <w:r w:rsidRPr="005D45DC">
              <w:rPr>
                <w:rStyle w:val="Hyperlink"/>
                <w:noProof/>
              </w:rPr>
              <w:t>5.1 Performance Metrics</w:t>
            </w:r>
            <w:r>
              <w:rPr>
                <w:noProof/>
                <w:webHidden/>
              </w:rPr>
              <w:tab/>
            </w:r>
            <w:r>
              <w:rPr>
                <w:noProof/>
                <w:webHidden/>
              </w:rPr>
              <w:fldChar w:fldCharType="begin"/>
            </w:r>
            <w:r>
              <w:rPr>
                <w:noProof/>
                <w:webHidden/>
              </w:rPr>
              <w:instrText xml:space="preserve"> PAGEREF _Toc182960886 \h </w:instrText>
            </w:r>
            <w:r>
              <w:rPr>
                <w:noProof/>
                <w:webHidden/>
              </w:rPr>
            </w:r>
            <w:r>
              <w:rPr>
                <w:noProof/>
                <w:webHidden/>
              </w:rPr>
              <w:fldChar w:fldCharType="separate"/>
            </w:r>
            <w:r w:rsidR="00003515">
              <w:rPr>
                <w:noProof/>
                <w:webHidden/>
              </w:rPr>
              <w:t>20</w:t>
            </w:r>
            <w:r>
              <w:rPr>
                <w:noProof/>
                <w:webHidden/>
              </w:rPr>
              <w:fldChar w:fldCharType="end"/>
            </w:r>
          </w:hyperlink>
        </w:p>
        <w:p w14:paraId="71073CBD" w14:textId="6C0DC36F"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7" w:history="1">
            <w:r w:rsidRPr="005D45DC">
              <w:rPr>
                <w:rStyle w:val="Hyperlink"/>
                <w:noProof/>
                <w:lang w:val="en-IN"/>
              </w:rPr>
              <w:t>5.1.1. Accuracy</w:t>
            </w:r>
            <w:r>
              <w:rPr>
                <w:noProof/>
                <w:webHidden/>
              </w:rPr>
              <w:tab/>
            </w:r>
            <w:r>
              <w:rPr>
                <w:noProof/>
                <w:webHidden/>
              </w:rPr>
              <w:fldChar w:fldCharType="begin"/>
            </w:r>
            <w:r>
              <w:rPr>
                <w:noProof/>
                <w:webHidden/>
              </w:rPr>
              <w:instrText xml:space="preserve"> PAGEREF _Toc182960887 \h </w:instrText>
            </w:r>
            <w:r>
              <w:rPr>
                <w:noProof/>
                <w:webHidden/>
              </w:rPr>
            </w:r>
            <w:r>
              <w:rPr>
                <w:noProof/>
                <w:webHidden/>
              </w:rPr>
              <w:fldChar w:fldCharType="separate"/>
            </w:r>
            <w:r w:rsidR="00003515">
              <w:rPr>
                <w:noProof/>
                <w:webHidden/>
              </w:rPr>
              <w:t>20</w:t>
            </w:r>
            <w:r>
              <w:rPr>
                <w:noProof/>
                <w:webHidden/>
              </w:rPr>
              <w:fldChar w:fldCharType="end"/>
            </w:r>
          </w:hyperlink>
        </w:p>
        <w:p w14:paraId="3DB20217" w14:textId="57B601CA"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8" w:history="1">
            <w:r w:rsidRPr="005D45DC">
              <w:rPr>
                <w:rStyle w:val="Hyperlink"/>
                <w:bCs/>
                <w:noProof/>
              </w:rPr>
              <w:t>5.1.2.</w:t>
            </w:r>
            <w:r w:rsidRPr="005D45DC">
              <w:rPr>
                <w:rStyle w:val="Hyperlink"/>
                <w:noProof/>
              </w:rPr>
              <w:t xml:space="preserve"> </w:t>
            </w:r>
            <w:r w:rsidRPr="005D45DC">
              <w:rPr>
                <w:rStyle w:val="Hyperlink"/>
                <w:bCs/>
                <w:noProof/>
                <w:lang w:val="en-IN"/>
              </w:rPr>
              <w:t>Precision</w:t>
            </w:r>
            <w:r>
              <w:rPr>
                <w:noProof/>
                <w:webHidden/>
              </w:rPr>
              <w:tab/>
            </w:r>
            <w:r>
              <w:rPr>
                <w:noProof/>
                <w:webHidden/>
              </w:rPr>
              <w:fldChar w:fldCharType="begin"/>
            </w:r>
            <w:r>
              <w:rPr>
                <w:noProof/>
                <w:webHidden/>
              </w:rPr>
              <w:instrText xml:space="preserve"> PAGEREF _Toc182960888 \h </w:instrText>
            </w:r>
            <w:r>
              <w:rPr>
                <w:noProof/>
                <w:webHidden/>
              </w:rPr>
            </w:r>
            <w:r>
              <w:rPr>
                <w:noProof/>
                <w:webHidden/>
              </w:rPr>
              <w:fldChar w:fldCharType="separate"/>
            </w:r>
            <w:r w:rsidR="00003515">
              <w:rPr>
                <w:noProof/>
                <w:webHidden/>
              </w:rPr>
              <w:t>20</w:t>
            </w:r>
            <w:r>
              <w:rPr>
                <w:noProof/>
                <w:webHidden/>
              </w:rPr>
              <w:fldChar w:fldCharType="end"/>
            </w:r>
          </w:hyperlink>
        </w:p>
        <w:p w14:paraId="710707B1" w14:textId="5CF77D20"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89" w:history="1">
            <w:r w:rsidRPr="005D45DC">
              <w:rPr>
                <w:rStyle w:val="Hyperlink"/>
                <w:bCs/>
                <w:noProof/>
              </w:rPr>
              <w:t xml:space="preserve">5.1.3. </w:t>
            </w:r>
            <w:r w:rsidRPr="005D45DC">
              <w:rPr>
                <w:rStyle w:val="Hyperlink"/>
                <w:bCs/>
                <w:noProof/>
                <w:lang w:val="en-IN"/>
              </w:rPr>
              <w:t>Recall</w:t>
            </w:r>
            <w:r>
              <w:rPr>
                <w:noProof/>
                <w:webHidden/>
              </w:rPr>
              <w:tab/>
            </w:r>
            <w:r>
              <w:rPr>
                <w:noProof/>
                <w:webHidden/>
              </w:rPr>
              <w:fldChar w:fldCharType="begin"/>
            </w:r>
            <w:r>
              <w:rPr>
                <w:noProof/>
                <w:webHidden/>
              </w:rPr>
              <w:instrText xml:space="preserve"> PAGEREF _Toc182960889 \h </w:instrText>
            </w:r>
            <w:r>
              <w:rPr>
                <w:noProof/>
                <w:webHidden/>
              </w:rPr>
            </w:r>
            <w:r>
              <w:rPr>
                <w:noProof/>
                <w:webHidden/>
              </w:rPr>
              <w:fldChar w:fldCharType="separate"/>
            </w:r>
            <w:r w:rsidR="00003515">
              <w:rPr>
                <w:noProof/>
                <w:webHidden/>
              </w:rPr>
              <w:t>20</w:t>
            </w:r>
            <w:r>
              <w:rPr>
                <w:noProof/>
                <w:webHidden/>
              </w:rPr>
              <w:fldChar w:fldCharType="end"/>
            </w:r>
          </w:hyperlink>
        </w:p>
        <w:p w14:paraId="35BEFB40" w14:textId="0B54523A"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0" w:history="1">
            <w:r w:rsidRPr="005D45DC">
              <w:rPr>
                <w:rStyle w:val="Hyperlink"/>
                <w:noProof/>
              </w:rPr>
              <w:t>5.1.4.F1-Score</w:t>
            </w:r>
            <w:r>
              <w:rPr>
                <w:noProof/>
                <w:webHidden/>
              </w:rPr>
              <w:tab/>
            </w:r>
            <w:r>
              <w:rPr>
                <w:noProof/>
                <w:webHidden/>
              </w:rPr>
              <w:fldChar w:fldCharType="begin"/>
            </w:r>
            <w:r>
              <w:rPr>
                <w:noProof/>
                <w:webHidden/>
              </w:rPr>
              <w:instrText xml:space="preserve"> PAGEREF _Toc182960890 \h </w:instrText>
            </w:r>
            <w:r>
              <w:rPr>
                <w:noProof/>
                <w:webHidden/>
              </w:rPr>
            </w:r>
            <w:r>
              <w:rPr>
                <w:noProof/>
                <w:webHidden/>
              </w:rPr>
              <w:fldChar w:fldCharType="separate"/>
            </w:r>
            <w:r w:rsidR="00003515">
              <w:rPr>
                <w:noProof/>
                <w:webHidden/>
              </w:rPr>
              <w:t>21</w:t>
            </w:r>
            <w:r>
              <w:rPr>
                <w:noProof/>
                <w:webHidden/>
              </w:rPr>
              <w:fldChar w:fldCharType="end"/>
            </w:r>
          </w:hyperlink>
        </w:p>
        <w:p w14:paraId="7AB99A17" w14:textId="7596DED6"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1" w:history="1">
            <w:r w:rsidRPr="005D45DC">
              <w:rPr>
                <w:rStyle w:val="Hyperlink"/>
                <w:noProof/>
              </w:rPr>
              <w:t>5.1.5. Confusion Matrix</w:t>
            </w:r>
            <w:r>
              <w:rPr>
                <w:noProof/>
                <w:webHidden/>
              </w:rPr>
              <w:tab/>
            </w:r>
            <w:r>
              <w:rPr>
                <w:noProof/>
                <w:webHidden/>
              </w:rPr>
              <w:fldChar w:fldCharType="begin"/>
            </w:r>
            <w:r>
              <w:rPr>
                <w:noProof/>
                <w:webHidden/>
              </w:rPr>
              <w:instrText xml:space="preserve"> PAGEREF _Toc182960891 \h </w:instrText>
            </w:r>
            <w:r>
              <w:rPr>
                <w:noProof/>
                <w:webHidden/>
              </w:rPr>
            </w:r>
            <w:r>
              <w:rPr>
                <w:noProof/>
                <w:webHidden/>
              </w:rPr>
              <w:fldChar w:fldCharType="separate"/>
            </w:r>
            <w:r w:rsidR="00003515">
              <w:rPr>
                <w:noProof/>
                <w:webHidden/>
              </w:rPr>
              <w:t>21</w:t>
            </w:r>
            <w:r>
              <w:rPr>
                <w:noProof/>
                <w:webHidden/>
              </w:rPr>
              <w:fldChar w:fldCharType="end"/>
            </w:r>
          </w:hyperlink>
        </w:p>
        <w:p w14:paraId="3D596E60" w14:textId="7EA4FC5F"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2" w:history="1">
            <w:r w:rsidRPr="005D45DC">
              <w:rPr>
                <w:rStyle w:val="Hyperlink"/>
                <w:noProof/>
                <w:lang w:val="en-IN"/>
              </w:rPr>
              <w:t>5.1.6. Real-Time Inference Time</w:t>
            </w:r>
            <w:r>
              <w:rPr>
                <w:noProof/>
                <w:webHidden/>
              </w:rPr>
              <w:tab/>
            </w:r>
            <w:r>
              <w:rPr>
                <w:noProof/>
                <w:webHidden/>
              </w:rPr>
              <w:fldChar w:fldCharType="begin"/>
            </w:r>
            <w:r>
              <w:rPr>
                <w:noProof/>
                <w:webHidden/>
              </w:rPr>
              <w:instrText xml:space="preserve"> PAGEREF _Toc182960892 \h </w:instrText>
            </w:r>
            <w:r>
              <w:rPr>
                <w:noProof/>
                <w:webHidden/>
              </w:rPr>
            </w:r>
            <w:r>
              <w:rPr>
                <w:noProof/>
                <w:webHidden/>
              </w:rPr>
              <w:fldChar w:fldCharType="separate"/>
            </w:r>
            <w:r w:rsidR="00003515">
              <w:rPr>
                <w:noProof/>
                <w:webHidden/>
              </w:rPr>
              <w:t>21</w:t>
            </w:r>
            <w:r>
              <w:rPr>
                <w:noProof/>
                <w:webHidden/>
              </w:rPr>
              <w:fldChar w:fldCharType="end"/>
            </w:r>
          </w:hyperlink>
        </w:p>
        <w:p w14:paraId="2AEC22D5" w14:textId="3D8B68AF"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3" w:history="1">
            <w:r w:rsidRPr="005D45DC">
              <w:rPr>
                <w:rStyle w:val="Hyperlink"/>
                <w:noProof/>
                <w:lang w:val="en-IN"/>
              </w:rPr>
              <w:t>5.1.7. False Positive Rate</w:t>
            </w:r>
            <w:r>
              <w:rPr>
                <w:noProof/>
                <w:webHidden/>
              </w:rPr>
              <w:tab/>
            </w:r>
            <w:r>
              <w:rPr>
                <w:noProof/>
                <w:webHidden/>
              </w:rPr>
              <w:fldChar w:fldCharType="begin"/>
            </w:r>
            <w:r>
              <w:rPr>
                <w:noProof/>
                <w:webHidden/>
              </w:rPr>
              <w:instrText xml:space="preserve"> PAGEREF _Toc182960893 \h </w:instrText>
            </w:r>
            <w:r>
              <w:rPr>
                <w:noProof/>
                <w:webHidden/>
              </w:rPr>
            </w:r>
            <w:r>
              <w:rPr>
                <w:noProof/>
                <w:webHidden/>
              </w:rPr>
              <w:fldChar w:fldCharType="separate"/>
            </w:r>
            <w:r w:rsidR="00003515">
              <w:rPr>
                <w:noProof/>
                <w:webHidden/>
              </w:rPr>
              <w:t>21</w:t>
            </w:r>
            <w:r>
              <w:rPr>
                <w:noProof/>
                <w:webHidden/>
              </w:rPr>
              <w:fldChar w:fldCharType="end"/>
            </w:r>
          </w:hyperlink>
        </w:p>
        <w:p w14:paraId="40010392" w14:textId="1977790A"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94" w:history="1">
            <w:r w:rsidRPr="005D45DC">
              <w:rPr>
                <w:rStyle w:val="Hyperlink"/>
                <w:noProof/>
                <w:lang w:val="en-IN"/>
              </w:rPr>
              <w:t>5.2 Result Analysis</w:t>
            </w:r>
            <w:r>
              <w:rPr>
                <w:noProof/>
                <w:webHidden/>
              </w:rPr>
              <w:tab/>
            </w:r>
            <w:r>
              <w:rPr>
                <w:noProof/>
                <w:webHidden/>
              </w:rPr>
              <w:fldChar w:fldCharType="begin"/>
            </w:r>
            <w:r>
              <w:rPr>
                <w:noProof/>
                <w:webHidden/>
              </w:rPr>
              <w:instrText xml:space="preserve"> PAGEREF _Toc182960894 \h </w:instrText>
            </w:r>
            <w:r>
              <w:rPr>
                <w:noProof/>
                <w:webHidden/>
              </w:rPr>
            </w:r>
            <w:r>
              <w:rPr>
                <w:noProof/>
                <w:webHidden/>
              </w:rPr>
              <w:fldChar w:fldCharType="separate"/>
            </w:r>
            <w:r w:rsidR="00003515">
              <w:rPr>
                <w:noProof/>
                <w:webHidden/>
              </w:rPr>
              <w:t>22</w:t>
            </w:r>
            <w:r>
              <w:rPr>
                <w:noProof/>
                <w:webHidden/>
              </w:rPr>
              <w:fldChar w:fldCharType="end"/>
            </w:r>
          </w:hyperlink>
        </w:p>
        <w:p w14:paraId="01F2C8BE" w14:textId="05C06268"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5" w:history="1">
            <w:r w:rsidRPr="005D45DC">
              <w:rPr>
                <w:rStyle w:val="Hyperlink"/>
                <w:noProof/>
                <w:lang w:val="en-IN"/>
              </w:rPr>
              <w:t>5.2.1  ROC Curve</w:t>
            </w:r>
            <w:r>
              <w:rPr>
                <w:noProof/>
                <w:webHidden/>
              </w:rPr>
              <w:tab/>
            </w:r>
            <w:r>
              <w:rPr>
                <w:noProof/>
                <w:webHidden/>
              </w:rPr>
              <w:fldChar w:fldCharType="begin"/>
            </w:r>
            <w:r>
              <w:rPr>
                <w:noProof/>
                <w:webHidden/>
              </w:rPr>
              <w:instrText xml:space="preserve"> PAGEREF _Toc182960895 \h </w:instrText>
            </w:r>
            <w:r>
              <w:rPr>
                <w:noProof/>
                <w:webHidden/>
              </w:rPr>
            </w:r>
            <w:r>
              <w:rPr>
                <w:noProof/>
                <w:webHidden/>
              </w:rPr>
              <w:fldChar w:fldCharType="separate"/>
            </w:r>
            <w:r w:rsidR="00003515">
              <w:rPr>
                <w:noProof/>
                <w:webHidden/>
              </w:rPr>
              <w:t>22</w:t>
            </w:r>
            <w:r>
              <w:rPr>
                <w:noProof/>
                <w:webHidden/>
              </w:rPr>
              <w:fldChar w:fldCharType="end"/>
            </w:r>
          </w:hyperlink>
        </w:p>
        <w:p w14:paraId="5A0BC630" w14:textId="5271C2F3" w:rsidR="00724331" w:rsidRDefault="00724331">
          <w:pPr>
            <w:pStyle w:val="TOC3"/>
            <w:rPr>
              <w:rFonts w:asciiTheme="minorHAnsi" w:eastAsiaTheme="minorEastAsia" w:hAnsiTheme="minorHAnsi" w:cstheme="minorBidi"/>
              <w:noProof/>
              <w:kern w:val="2"/>
              <w:sz w:val="22"/>
              <w:szCs w:val="20"/>
              <w:lang w:val="en-IN" w:eastAsia="en-IN" w:bidi="hi-IN"/>
            </w:rPr>
          </w:pPr>
          <w:hyperlink w:anchor="_Toc182960896" w:history="1">
            <w:r w:rsidRPr="005D45DC">
              <w:rPr>
                <w:rStyle w:val="Hyperlink"/>
                <w:bCs/>
                <w:noProof/>
              </w:rPr>
              <w:t xml:space="preserve">5.2.2 </w:t>
            </w:r>
            <w:r w:rsidRPr="005D45DC">
              <w:rPr>
                <w:rStyle w:val="Hyperlink"/>
                <w:bCs/>
                <w:noProof/>
                <w:lang w:val="en-IN"/>
              </w:rPr>
              <w:t>Confusion Matrix</w:t>
            </w:r>
            <w:r>
              <w:rPr>
                <w:noProof/>
                <w:webHidden/>
              </w:rPr>
              <w:tab/>
            </w:r>
            <w:r>
              <w:rPr>
                <w:noProof/>
                <w:webHidden/>
              </w:rPr>
              <w:fldChar w:fldCharType="begin"/>
            </w:r>
            <w:r>
              <w:rPr>
                <w:noProof/>
                <w:webHidden/>
              </w:rPr>
              <w:instrText xml:space="preserve"> PAGEREF _Toc182960896 \h </w:instrText>
            </w:r>
            <w:r>
              <w:rPr>
                <w:noProof/>
                <w:webHidden/>
              </w:rPr>
            </w:r>
            <w:r>
              <w:rPr>
                <w:noProof/>
                <w:webHidden/>
              </w:rPr>
              <w:fldChar w:fldCharType="separate"/>
            </w:r>
            <w:r w:rsidR="00003515">
              <w:rPr>
                <w:noProof/>
                <w:webHidden/>
              </w:rPr>
              <w:t>22</w:t>
            </w:r>
            <w:r>
              <w:rPr>
                <w:noProof/>
                <w:webHidden/>
              </w:rPr>
              <w:fldChar w:fldCharType="end"/>
            </w:r>
          </w:hyperlink>
        </w:p>
        <w:p w14:paraId="10BEFCE1" w14:textId="4135BB19" w:rsidR="00724331" w:rsidRDefault="00724331">
          <w:pPr>
            <w:pStyle w:val="TOC2"/>
            <w:tabs>
              <w:tab w:val="right" w:pos="9061"/>
            </w:tabs>
            <w:rPr>
              <w:rFonts w:asciiTheme="minorHAnsi" w:eastAsiaTheme="minorEastAsia" w:hAnsiTheme="minorHAnsi" w:cstheme="minorBidi"/>
              <w:noProof/>
              <w:kern w:val="2"/>
              <w:sz w:val="22"/>
              <w:szCs w:val="20"/>
              <w:lang w:val="en-IN" w:eastAsia="en-IN" w:bidi="hi-IN"/>
            </w:rPr>
          </w:pPr>
          <w:hyperlink w:anchor="_Toc182960897" w:history="1">
            <w:r w:rsidRPr="005D45DC">
              <w:rPr>
                <w:rStyle w:val="Hyperlink"/>
                <w:noProof/>
              </w:rPr>
              <w:t>5.3 Screenshots</w:t>
            </w:r>
            <w:r>
              <w:rPr>
                <w:noProof/>
                <w:webHidden/>
              </w:rPr>
              <w:tab/>
            </w:r>
            <w:r>
              <w:rPr>
                <w:noProof/>
                <w:webHidden/>
              </w:rPr>
              <w:fldChar w:fldCharType="begin"/>
            </w:r>
            <w:r>
              <w:rPr>
                <w:noProof/>
                <w:webHidden/>
              </w:rPr>
              <w:instrText xml:space="preserve"> PAGEREF _Toc182960897 \h </w:instrText>
            </w:r>
            <w:r>
              <w:rPr>
                <w:noProof/>
                <w:webHidden/>
              </w:rPr>
            </w:r>
            <w:r>
              <w:rPr>
                <w:noProof/>
                <w:webHidden/>
              </w:rPr>
              <w:fldChar w:fldCharType="separate"/>
            </w:r>
            <w:r w:rsidR="00003515">
              <w:rPr>
                <w:noProof/>
                <w:webHidden/>
              </w:rPr>
              <w:t>23</w:t>
            </w:r>
            <w:r>
              <w:rPr>
                <w:noProof/>
                <w:webHidden/>
              </w:rPr>
              <w:fldChar w:fldCharType="end"/>
            </w:r>
          </w:hyperlink>
        </w:p>
        <w:p w14:paraId="09F7FB44" w14:textId="48964AF6"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98" w:history="1">
            <w:r>
              <w:rPr>
                <w:noProof/>
                <w:webHidden/>
              </w:rPr>
              <w:tab/>
            </w:r>
            <w:r>
              <w:rPr>
                <w:noProof/>
                <w:webHidden/>
              </w:rPr>
              <w:fldChar w:fldCharType="begin"/>
            </w:r>
            <w:r>
              <w:rPr>
                <w:noProof/>
                <w:webHidden/>
              </w:rPr>
              <w:instrText xml:space="preserve"> PAGEREF _Toc182960898 \h </w:instrText>
            </w:r>
            <w:r>
              <w:rPr>
                <w:noProof/>
                <w:webHidden/>
              </w:rPr>
            </w:r>
            <w:r>
              <w:rPr>
                <w:noProof/>
                <w:webHidden/>
              </w:rPr>
              <w:fldChar w:fldCharType="separate"/>
            </w:r>
            <w:r w:rsidR="00003515">
              <w:rPr>
                <w:noProof/>
                <w:webHidden/>
              </w:rPr>
              <w:t>23</w:t>
            </w:r>
            <w:r>
              <w:rPr>
                <w:noProof/>
                <w:webHidden/>
              </w:rPr>
              <w:fldChar w:fldCharType="end"/>
            </w:r>
          </w:hyperlink>
        </w:p>
        <w:p w14:paraId="096F03AC" w14:textId="046F2942"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899" w:history="1">
            <w:r w:rsidRPr="005D45DC">
              <w:rPr>
                <w:rStyle w:val="Hyperlink"/>
                <w:noProof/>
              </w:rPr>
              <w:t>Conclusion</w:t>
            </w:r>
            <w:r>
              <w:rPr>
                <w:noProof/>
                <w:webHidden/>
              </w:rPr>
              <w:tab/>
            </w:r>
            <w:r>
              <w:rPr>
                <w:noProof/>
                <w:webHidden/>
              </w:rPr>
              <w:fldChar w:fldCharType="begin"/>
            </w:r>
            <w:r>
              <w:rPr>
                <w:noProof/>
                <w:webHidden/>
              </w:rPr>
              <w:instrText xml:space="preserve"> PAGEREF _Toc182960899 \h </w:instrText>
            </w:r>
            <w:r>
              <w:rPr>
                <w:noProof/>
                <w:webHidden/>
              </w:rPr>
            </w:r>
            <w:r>
              <w:rPr>
                <w:noProof/>
                <w:webHidden/>
              </w:rPr>
              <w:fldChar w:fldCharType="separate"/>
            </w:r>
            <w:r w:rsidR="00003515">
              <w:rPr>
                <w:noProof/>
                <w:webHidden/>
              </w:rPr>
              <w:t>24</w:t>
            </w:r>
            <w:r>
              <w:rPr>
                <w:noProof/>
                <w:webHidden/>
              </w:rPr>
              <w:fldChar w:fldCharType="end"/>
            </w:r>
          </w:hyperlink>
        </w:p>
        <w:p w14:paraId="02EC9828" w14:textId="727CA676"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900" w:history="1">
            <w:r w:rsidRPr="005D45DC">
              <w:rPr>
                <w:rStyle w:val="Hyperlink"/>
                <w:bCs/>
                <w:noProof/>
              </w:rPr>
              <w:t>References</w:t>
            </w:r>
            <w:r>
              <w:rPr>
                <w:noProof/>
                <w:webHidden/>
              </w:rPr>
              <w:tab/>
            </w:r>
            <w:r>
              <w:rPr>
                <w:noProof/>
                <w:webHidden/>
              </w:rPr>
              <w:fldChar w:fldCharType="begin"/>
            </w:r>
            <w:r>
              <w:rPr>
                <w:noProof/>
                <w:webHidden/>
              </w:rPr>
              <w:instrText xml:space="preserve"> PAGEREF _Toc182960900 \h </w:instrText>
            </w:r>
            <w:r>
              <w:rPr>
                <w:noProof/>
                <w:webHidden/>
              </w:rPr>
            </w:r>
            <w:r>
              <w:rPr>
                <w:noProof/>
                <w:webHidden/>
              </w:rPr>
              <w:fldChar w:fldCharType="separate"/>
            </w:r>
            <w:r w:rsidR="00003515">
              <w:rPr>
                <w:noProof/>
                <w:webHidden/>
              </w:rPr>
              <w:t>25</w:t>
            </w:r>
            <w:r>
              <w:rPr>
                <w:noProof/>
                <w:webHidden/>
              </w:rPr>
              <w:fldChar w:fldCharType="end"/>
            </w:r>
          </w:hyperlink>
        </w:p>
        <w:p w14:paraId="4995F2A0" w14:textId="4739B1AF" w:rsidR="00724331" w:rsidRDefault="00724331">
          <w:pPr>
            <w:pStyle w:val="TOC1"/>
            <w:rPr>
              <w:rFonts w:asciiTheme="minorHAnsi" w:eastAsiaTheme="minorEastAsia" w:hAnsiTheme="minorHAnsi" w:cstheme="minorBidi"/>
              <w:noProof/>
              <w:kern w:val="2"/>
              <w:sz w:val="22"/>
              <w:szCs w:val="20"/>
              <w:lang w:val="en-IN" w:eastAsia="en-IN" w:bidi="hi-IN"/>
            </w:rPr>
          </w:pPr>
          <w:hyperlink w:anchor="_Toc182960901" w:history="1">
            <w:r w:rsidRPr="005D45DC">
              <w:rPr>
                <w:rStyle w:val="Hyperlink"/>
                <w:noProof/>
              </w:rPr>
              <w:t>Contributors</w:t>
            </w:r>
            <w:r>
              <w:rPr>
                <w:noProof/>
                <w:webHidden/>
              </w:rPr>
              <w:tab/>
            </w:r>
            <w:r>
              <w:rPr>
                <w:noProof/>
                <w:webHidden/>
              </w:rPr>
              <w:fldChar w:fldCharType="begin"/>
            </w:r>
            <w:r>
              <w:rPr>
                <w:noProof/>
                <w:webHidden/>
              </w:rPr>
              <w:instrText xml:space="preserve"> PAGEREF _Toc182960901 \h </w:instrText>
            </w:r>
            <w:r>
              <w:rPr>
                <w:noProof/>
                <w:webHidden/>
              </w:rPr>
            </w:r>
            <w:r>
              <w:rPr>
                <w:noProof/>
                <w:webHidden/>
              </w:rPr>
              <w:fldChar w:fldCharType="separate"/>
            </w:r>
            <w:r w:rsidR="00003515">
              <w:rPr>
                <w:noProof/>
                <w:webHidden/>
              </w:rPr>
              <w:t>26</w:t>
            </w:r>
            <w:r>
              <w:rPr>
                <w:noProof/>
                <w:webHidden/>
              </w:rPr>
              <w:fldChar w:fldCharType="end"/>
            </w:r>
          </w:hyperlink>
        </w:p>
        <w:p w14:paraId="74F67949" w14:textId="1889B188" w:rsidR="00B164C0" w:rsidRDefault="007C6A62">
          <w:r>
            <w:fldChar w:fldCharType="end"/>
          </w:r>
        </w:p>
      </w:sdtContent>
    </w:sdt>
    <w:p w14:paraId="29020A78" w14:textId="77777777" w:rsidR="00502EB4" w:rsidRDefault="00502EB4" w:rsidP="009E5AC3">
      <w:pPr>
        <w:jc w:val="center"/>
        <w:rPr>
          <w:b/>
          <w:sz w:val="32"/>
          <w:szCs w:val="32"/>
        </w:rPr>
      </w:pPr>
    </w:p>
    <w:p w14:paraId="1BBA31D8" w14:textId="77777777" w:rsidR="008A66A5" w:rsidRDefault="008A66A5" w:rsidP="00C20CEA">
      <w:pPr>
        <w:rPr>
          <w:b/>
          <w:sz w:val="32"/>
          <w:szCs w:val="32"/>
        </w:rPr>
      </w:pPr>
    </w:p>
    <w:p w14:paraId="6F29054B" w14:textId="4A86DCBB" w:rsidR="00120943" w:rsidRDefault="00120943" w:rsidP="000065F5">
      <w:pPr>
        <w:spacing w:after="160" w:line="259" w:lineRule="auto"/>
        <w:jc w:val="center"/>
        <w:rPr>
          <w:b/>
          <w:sz w:val="32"/>
          <w:szCs w:val="32"/>
        </w:rPr>
        <w:sectPr w:rsidR="00120943" w:rsidSect="00FC2C3A">
          <w:headerReference w:type="default" r:id="rId13"/>
          <w:footerReference w:type="even" r:id="rId14"/>
          <w:footerReference w:type="default" r:id="rId15"/>
          <w:headerReference w:type="first" r:id="rId16"/>
          <w:footerReference w:type="first" r:id="rId17"/>
          <w:pgSz w:w="11906" w:h="16838" w:code="9"/>
          <w:pgMar w:top="1134" w:right="1134" w:bottom="1134" w:left="1701" w:header="567" w:footer="567" w:gutter="0"/>
          <w:pgNumType w:fmt="lowerRoman"/>
          <w:cols w:space="708"/>
          <w:titlePg/>
          <w:docGrid w:linePitch="360"/>
        </w:sectPr>
      </w:pPr>
    </w:p>
    <w:p w14:paraId="72C0F2F6" w14:textId="41C9D9F6" w:rsidR="002B5B92" w:rsidRPr="0051160F" w:rsidRDefault="000674A9" w:rsidP="0051160F">
      <w:pPr>
        <w:pStyle w:val="Heading1"/>
      </w:pPr>
      <w:bookmarkStart w:id="13" w:name="_Toc182960855"/>
      <w:bookmarkStart w:id="14" w:name="_Toc151984988"/>
      <w:bookmarkStart w:id="15" w:name="_Toc151988745"/>
      <w:bookmarkStart w:id="16" w:name="_Toc152069260"/>
      <w:r w:rsidRPr="00B63203">
        <w:lastRenderedPageBreak/>
        <w:t>Chapter</w:t>
      </w:r>
      <w:r w:rsidR="00B63203" w:rsidRPr="00B63203">
        <w:t xml:space="preserve"> </w:t>
      </w:r>
      <w:r w:rsidR="00D266C5" w:rsidRPr="00B63203">
        <w:t>1</w:t>
      </w:r>
      <w:bookmarkEnd w:id="13"/>
    </w:p>
    <w:p w14:paraId="1B59F742" w14:textId="6B81DA9E" w:rsidR="00704A23" w:rsidRPr="00D43D07" w:rsidRDefault="00941BEA" w:rsidP="00D43D07">
      <w:pPr>
        <w:jc w:val="center"/>
        <w:rPr>
          <w:b/>
          <w:sz w:val="32"/>
          <w:szCs w:val="32"/>
        </w:rPr>
      </w:pPr>
      <w:r w:rsidRPr="00D43D07">
        <w:rPr>
          <w:b/>
          <w:sz w:val="32"/>
          <w:szCs w:val="32"/>
        </w:rPr>
        <w:t>I</w:t>
      </w:r>
      <w:bookmarkEnd w:id="14"/>
      <w:bookmarkEnd w:id="15"/>
      <w:bookmarkEnd w:id="16"/>
      <w:r w:rsidR="009E505D">
        <w:rPr>
          <w:b/>
          <w:sz w:val="32"/>
          <w:szCs w:val="32"/>
        </w:rPr>
        <w:t>NTRODUCTION</w:t>
      </w:r>
    </w:p>
    <w:p w14:paraId="2AFFB8C1" w14:textId="77777777" w:rsidR="00582BA7" w:rsidRPr="00D43D07" w:rsidRDefault="00582BA7" w:rsidP="00D43D07">
      <w:pPr>
        <w:jc w:val="center"/>
        <w:rPr>
          <w:b/>
          <w:sz w:val="32"/>
          <w:szCs w:val="32"/>
        </w:rPr>
      </w:pPr>
    </w:p>
    <w:p w14:paraId="3A6A4CF2" w14:textId="51B43E46" w:rsidR="003A307B" w:rsidRDefault="007961F5" w:rsidP="007961F5">
      <w:pPr>
        <w:pStyle w:val="Heading2"/>
        <w:spacing w:line="276" w:lineRule="auto"/>
        <w:rPr>
          <w:szCs w:val="28"/>
        </w:rPr>
      </w:pPr>
      <w:bookmarkStart w:id="17" w:name="_Toc151984989"/>
      <w:bookmarkStart w:id="18" w:name="_Toc151988746"/>
      <w:bookmarkStart w:id="19" w:name="_Toc152069261"/>
      <w:bookmarkStart w:id="20" w:name="_Toc182960856"/>
      <w:r>
        <w:rPr>
          <w:szCs w:val="28"/>
        </w:rPr>
        <w:t xml:space="preserve">1.1 </w:t>
      </w:r>
      <w:r w:rsidR="00355668" w:rsidRPr="00296211">
        <w:rPr>
          <w:szCs w:val="28"/>
        </w:rPr>
        <w:t>Problem Statement</w:t>
      </w:r>
      <w:bookmarkEnd w:id="17"/>
      <w:bookmarkEnd w:id="18"/>
      <w:bookmarkEnd w:id="19"/>
      <w:bookmarkEnd w:id="20"/>
    </w:p>
    <w:p w14:paraId="3F5B107C" w14:textId="77777777" w:rsidR="0046465C" w:rsidRPr="0046465C" w:rsidRDefault="0046465C" w:rsidP="0046465C"/>
    <w:p w14:paraId="050F49AC" w14:textId="77777777" w:rsidR="00F10DC2" w:rsidRPr="00F10DC2" w:rsidRDefault="00F10DC2" w:rsidP="00F10DC2">
      <w:pPr>
        <w:rPr>
          <w:lang w:val="en-IN"/>
        </w:rPr>
      </w:pPr>
      <w:r w:rsidRPr="00F10DC2">
        <w:rPr>
          <w:lang w:val="en-IN"/>
        </w:rPr>
        <w:t>Drowsy driving is a serious safety concern that puts everyone on the road at risk. Each year, countless accidents, injuries, and fatalities occur due to drivers who are too tired to stay alert. Research shows that fatigue can impair a driver’s ability to think clearly and react quickly, often to a level similar to being under the influence of alcohol. This is particularly alarming for long-haul drivers, who often face long hours behind the wheel, irregular sleep schedules, and monotonous driving conditions.</w:t>
      </w:r>
    </w:p>
    <w:p w14:paraId="3689FA2A" w14:textId="77777777" w:rsidR="00F10DC2" w:rsidRPr="00F10DC2" w:rsidRDefault="00F10DC2" w:rsidP="00F10DC2">
      <w:pPr>
        <w:rPr>
          <w:lang w:val="en-IN"/>
        </w:rPr>
      </w:pPr>
      <w:r w:rsidRPr="00F10DC2">
        <w:rPr>
          <w:lang w:val="en-IN"/>
        </w:rPr>
        <w:t>Unfortunately, many drivers don’t realize how fatigued they are until it’s too late, which can lead to devastating consequences. Existing methods for detecting fatigue, such as relying on drivers to self-assess their alertness or taking periodic breaks, are often inadequate and can be easily overlooked. There’s a clear need for a more effective solution that can monitor driver alertness in real time and provide immediate feedback to help prevent accidents.</w:t>
      </w:r>
    </w:p>
    <w:p w14:paraId="4B1E1F6A" w14:textId="77777777" w:rsidR="003A307B" w:rsidRPr="003A307B" w:rsidRDefault="003A307B" w:rsidP="003A307B"/>
    <w:p w14:paraId="297D9796" w14:textId="5A9975E7" w:rsidR="002D16CB" w:rsidRPr="00296211" w:rsidRDefault="00A42EF3" w:rsidP="00653A7B">
      <w:pPr>
        <w:pStyle w:val="Heading2"/>
        <w:spacing w:line="276" w:lineRule="auto"/>
        <w:rPr>
          <w:szCs w:val="28"/>
        </w:rPr>
      </w:pPr>
      <w:bookmarkStart w:id="21" w:name="_Toc151988747"/>
      <w:bookmarkStart w:id="22" w:name="_Toc152069262"/>
      <w:bookmarkStart w:id="23" w:name="_Toc182960857"/>
      <w:r w:rsidRPr="00296211">
        <w:rPr>
          <w:szCs w:val="28"/>
        </w:rPr>
        <w:t>1.</w:t>
      </w:r>
      <w:r w:rsidR="00DA141B" w:rsidRPr="00296211">
        <w:rPr>
          <w:szCs w:val="28"/>
        </w:rPr>
        <w:t>2</w:t>
      </w:r>
      <w:r w:rsidRPr="00296211">
        <w:rPr>
          <w:szCs w:val="28"/>
        </w:rPr>
        <w:t xml:space="preserve"> </w:t>
      </w:r>
      <w:r w:rsidR="00844571" w:rsidRPr="00296211">
        <w:rPr>
          <w:szCs w:val="28"/>
        </w:rPr>
        <w:t>Motivation for Work</w:t>
      </w:r>
      <w:bookmarkEnd w:id="21"/>
      <w:bookmarkEnd w:id="22"/>
      <w:bookmarkEnd w:id="23"/>
    </w:p>
    <w:p w14:paraId="43E8E493" w14:textId="77777777" w:rsidR="00644FE6" w:rsidRDefault="00644FE6" w:rsidP="001244BD"/>
    <w:p w14:paraId="536830F5" w14:textId="77777777" w:rsidR="001702EC" w:rsidRDefault="001702EC" w:rsidP="001702EC">
      <w:r>
        <w:t>The motivation for developing a Driver Drowsiness Detection System arises from the growing need for better road safety, fewer accidents, and utilizing modern technology to the fullest potential to ensure improved driving conditions. This work is backed by the following major reasons:</w:t>
      </w:r>
    </w:p>
    <w:p w14:paraId="475F1B3F" w14:textId="314AB052" w:rsidR="00024C61" w:rsidRDefault="00024C61" w:rsidP="00D13280">
      <w:pPr>
        <w:pStyle w:val="ListParagraph"/>
      </w:pPr>
      <w:r w:rsidRPr="00024C61">
        <w:rPr>
          <w:b/>
          <w:bCs/>
        </w:rPr>
        <w:t>Enhancing Road Safety</w:t>
      </w:r>
      <w:r w:rsidRPr="00024C61">
        <w:t>:</w:t>
      </w:r>
      <w:r>
        <w:t xml:space="preserve"> </w:t>
      </w:r>
      <w:r w:rsidRPr="00024C61">
        <w:t>Every day, countless people get behind the wheel, often unaware of the dangers posed by drowsy driving. With studies showing that fatigue contributes to about 20% of all road accidents, our project is driven by a simple yet powerful goal: to make our roads safer for everyone. We want to help prevent those moments when a driver’s eyelids grow heavy and their focus drifts, potentially leading to devastating consequences</w:t>
      </w:r>
      <w:r>
        <w:t>.</w:t>
      </w:r>
    </w:p>
    <w:p w14:paraId="57DE7F7F" w14:textId="55E0DADD" w:rsidR="00024C61" w:rsidRPr="00024C61" w:rsidRDefault="00024C61" w:rsidP="00D13280">
      <w:pPr>
        <w:pStyle w:val="ListParagraph"/>
      </w:pPr>
      <w:r w:rsidRPr="00024C61">
        <w:rPr>
          <w:b/>
          <w:bCs/>
        </w:rPr>
        <w:t>Saving Lives</w:t>
      </w:r>
      <w:r w:rsidRPr="00024C61">
        <w:t>:</w:t>
      </w:r>
      <w:r>
        <w:t xml:space="preserve"> </w:t>
      </w:r>
      <w:r w:rsidRPr="00024C61">
        <w:t xml:space="preserve">Behind every statistic is a story—a family member, a friend, a loved one. Thousands of lives are lost each year due to drowsy driving, and each loss is a tragedy </w:t>
      </w:r>
      <w:r w:rsidRPr="00024C61">
        <w:lastRenderedPageBreak/>
        <w:t>that ripples through communities. Our motivation is deeply personal: we want to create a system that can alert drivers when they’re at risk of falling asleep, giving them a chance to pull over and rest. It’s about protecting lives and ensuring that everyone can return home safely.</w:t>
      </w:r>
    </w:p>
    <w:p w14:paraId="133EF134" w14:textId="038E068A" w:rsidR="00024C61" w:rsidRPr="00024C61" w:rsidRDefault="00024C61" w:rsidP="00D13280">
      <w:pPr>
        <w:pStyle w:val="ListParagraph"/>
      </w:pPr>
      <w:r w:rsidRPr="00024C61">
        <w:rPr>
          <w:b/>
          <w:bCs/>
        </w:rPr>
        <w:t>Economic Implications</w:t>
      </w:r>
      <w:r w:rsidRPr="00024C61">
        <w:t>:</w:t>
      </w:r>
      <w:r>
        <w:t xml:space="preserve"> </w:t>
      </w:r>
      <w:r w:rsidRPr="00024C61">
        <w:t>The impact of drowsy driving extends beyond the immediate tragedy of accidents; it also carries a heavy financial burden. Medical bills, property damage, and lost productivity add up quickly, affecting not just individuals but entire communities. By reducing the number of accidents caused by fatigue, we aim to alleviate some of these economic pressures, making roads safer and more cost-effective for everyone.</w:t>
      </w:r>
    </w:p>
    <w:p w14:paraId="29A0354A" w14:textId="6BDF45BD" w:rsidR="00024C61" w:rsidRPr="00024C61" w:rsidRDefault="00024C61" w:rsidP="00D13280">
      <w:pPr>
        <w:pStyle w:val="ListParagraph"/>
      </w:pPr>
      <w:r w:rsidRPr="00024C61">
        <w:rPr>
          <w:b/>
          <w:bCs/>
        </w:rPr>
        <w:t>Advancement of Technology</w:t>
      </w:r>
      <w:r w:rsidRPr="00024C61">
        <w:t>:</w:t>
      </w:r>
      <w:r>
        <w:t xml:space="preserve"> </w:t>
      </w:r>
      <w:r w:rsidRPr="00024C61">
        <w:t>We live in an age of incredible technological advancements. With tools like artificial intelligence and machine learning at our fingertips, we have the opportunity to create innovative solutions that can genuinely make a difference. Our project harnesses these technologies to develop a drowsiness detection system that is not only effective but also easy to use, ensuring that it can be integrated into everyday driving experiences.</w:t>
      </w:r>
    </w:p>
    <w:p w14:paraId="7CA28EB6" w14:textId="30A2DB67" w:rsidR="00024C61" w:rsidRPr="00024C61" w:rsidRDefault="00024C61" w:rsidP="00D13280">
      <w:pPr>
        <w:pStyle w:val="ListParagraph"/>
      </w:pPr>
      <w:r w:rsidRPr="00024C61">
        <w:rPr>
          <w:b/>
          <w:bCs/>
        </w:rPr>
        <w:t>Usability Focus</w:t>
      </w:r>
      <w:r w:rsidRPr="00024C61">
        <w:t>:</w:t>
      </w:r>
      <w:r>
        <w:t xml:space="preserve"> </w:t>
      </w:r>
      <w:r w:rsidRPr="00024C61">
        <w:t>We understand that for any safety feature to be effective, it must fit seamlessly into a driver’s routine. Our system is designed to work quietly in the background, allowing drivers to focus on the road ahead. We want to create a solution that feels natural and unobtrusive, providing alerts only when necessary, so drivers can feel secure without being distracted.</w:t>
      </w:r>
    </w:p>
    <w:p w14:paraId="40E9FD3E" w14:textId="31A47BC9" w:rsidR="00024C61" w:rsidRPr="00024C61" w:rsidRDefault="00024C61" w:rsidP="00D13280">
      <w:pPr>
        <w:pStyle w:val="ListParagraph"/>
      </w:pPr>
      <w:r w:rsidRPr="00024C61">
        <w:rPr>
          <w:b/>
          <w:bCs/>
        </w:rPr>
        <w:t>Fostering a Culture of Safety</w:t>
      </w:r>
      <w:r w:rsidRPr="00024C61">
        <w:t>:</w:t>
      </w:r>
      <w:r>
        <w:t xml:space="preserve"> </w:t>
      </w:r>
      <w:r w:rsidRPr="00024C61">
        <w:t>Beyond technology, we believe in the power of education and awareness. Our project aims to spark conversations about the dangers of drowsy driving and encourage responsible behavior behind the wheel. By informing drivers about the risks associated with fatigue, we hope to empower them to make safer choices, fostering a culture where safety is a shared priority.</w:t>
      </w:r>
    </w:p>
    <w:p w14:paraId="37D31C61" w14:textId="1AEC011D" w:rsidR="00024C61" w:rsidRPr="00024C61" w:rsidRDefault="00024C61" w:rsidP="00D13280">
      <w:pPr>
        <w:pStyle w:val="ListParagraph"/>
      </w:pPr>
      <w:r w:rsidRPr="00024C61">
        <w:rPr>
          <w:b/>
          <w:bCs/>
        </w:rPr>
        <w:t>Scalability and Impact</w:t>
      </w:r>
      <w:r w:rsidRPr="00024C61">
        <w:t>:</w:t>
      </w:r>
      <w:r>
        <w:t xml:space="preserve"> </w:t>
      </w:r>
      <w:r w:rsidRPr="00024C61">
        <w:t>The beauty of our technology lies in its versatility. Whether it’s a family car or a commercial fleet, our drowsiness detection system can be adapted to various vehicles, reaching a wide audience. We envision a future where this technology is commonplace, helping drivers everywhere stay alert and safe.</w:t>
      </w:r>
    </w:p>
    <w:p w14:paraId="1A8633E7" w14:textId="6D9D8055" w:rsidR="00024C61" w:rsidRPr="00024C61" w:rsidRDefault="00024C61" w:rsidP="00D13280">
      <w:pPr>
        <w:pStyle w:val="ListParagraph"/>
      </w:pPr>
      <w:r w:rsidRPr="00024C61">
        <w:rPr>
          <w:b/>
          <w:bCs/>
        </w:rPr>
        <w:t>Shared Responsibility</w:t>
      </w:r>
      <w:r w:rsidRPr="00024C61">
        <w:t>:</w:t>
      </w:r>
      <w:r>
        <w:t xml:space="preserve"> </w:t>
      </w:r>
      <w:r w:rsidRPr="00024C61">
        <w:t>Road safety is a collective effort. We want to inspire a sense of shared responsibility among drivers, encouraging everyone to prioritize alertness and safety. By working together, we can create a safer driving environment for all.</w:t>
      </w:r>
    </w:p>
    <w:p w14:paraId="792E8021" w14:textId="5039BBCA" w:rsidR="00024C61" w:rsidRPr="00024C61" w:rsidRDefault="00024C61" w:rsidP="00D13280">
      <w:pPr>
        <w:pStyle w:val="ListParagraph"/>
      </w:pPr>
      <w:r w:rsidRPr="00024C61">
        <w:rPr>
          <w:b/>
          <w:bCs/>
        </w:rPr>
        <w:lastRenderedPageBreak/>
        <w:t>Long-term Vision</w:t>
      </w:r>
      <w:r w:rsidRPr="00024C61">
        <w:t>:</w:t>
      </w:r>
      <w:r>
        <w:t xml:space="preserve"> </w:t>
      </w:r>
      <w:r w:rsidRPr="00024C61">
        <w:t xml:space="preserve">Our vision extends beyond immediate solutions; we aim for lasting change. By significantly reducing drowsy driving incidents, we hope to contribute to a future where road safety is a given, not a goal. </w:t>
      </w:r>
    </w:p>
    <w:p w14:paraId="0E520E1C" w14:textId="77777777" w:rsidR="005E2EF1" w:rsidRPr="00284BEC" w:rsidRDefault="005E2EF1" w:rsidP="001244BD"/>
    <w:p w14:paraId="0052AFDA" w14:textId="4BEB9586" w:rsidR="00644FE6" w:rsidRDefault="00DA141B" w:rsidP="00694683">
      <w:pPr>
        <w:pStyle w:val="Heading2"/>
        <w:rPr>
          <w:szCs w:val="28"/>
        </w:rPr>
      </w:pPr>
      <w:bookmarkStart w:id="24" w:name="_Toc151988748"/>
      <w:bookmarkStart w:id="25" w:name="_Toc152069263"/>
      <w:bookmarkStart w:id="26" w:name="_Toc182960858"/>
      <w:r w:rsidRPr="0010324B">
        <w:rPr>
          <w:szCs w:val="28"/>
        </w:rPr>
        <w:t xml:space="preserve">1.3 </w:t>
      </w:r>
      <w:bookmarkEnd w:id="24"/>
      <w:bookmarkEnd w:id="25"/>
      <w:r w:rsidR="001702EC">
        <w:rPr>
          <w:szCs w:val="28"/>
        </w:rPr>
        <w:t>Goal and Objectives</w:t>
      </w:r>
      <w:bookmarkEnd w:id="26"/>
    </w:p>
    <w:p w14:paraId="356BDFDB" w14:textId="1180B1CB" w:rsidR="001702EC" w:rsidRDefault="00694683" w:rsidP="001702EC">
      <w:pPr>
        <w:rPr>
          <w:lang w:eastAsia="en-GB"/>
        </w:rPr>
      </w:pPr>
      <w:r w:rsidRPr="00694683">
        <w:rPr>
          <w:rFonts w:ascii="Segoe UI" w:hAnsi="Segoe UI"/>
          <w:sz w:val="21"/>
          <w:szCs w:val="21"/>
          <w:lang w:val="en-GB" w:eastAsia="en-GB"/>
        </w:rPr>
        <w:br/>
      </w:r>
      <w:r w:rsidR="00F10DC2" w:rsidRPr="00F10DC2">
        <w:rPr>
          <w:lang w:eastAsia="en-GB"/>
        </w:rPr>
        <w:t>The primary goal of this project is to make our roads safer by creating a real-time eye-blinking tracking system that can detect when drivers are drowsy. We understand that fatigue can sneak up on anyone, especially during long drives, and we want to help prevent accidents caused by drowsy driving. By using advanced technologies like Convolutional Neural Networks (CNN) and Haar Cascade algorithms, our system will monitor driver alertness and send timely alerts when it detects signs of fatigue. Our hope is that by encouraging drivers to take breaks when needed, we can significantly reduce the number of accidents related to drowsiness and promote a culture of safety on the road.</w:t>
      </w:r>
    </w:p>
    <w:p w14:paraId="2FE731F2" w14:textId="77777777" w:rsidR="00F10DC2" w:rsidRPr="00574495" w:rsidRDefault="00F10DC2" w:rsidP="001702EC"/>
    <w:p w14:paraId="7EBF4533" w14:textId="5B6286B2" w:rsidR="00D2790A" w:rsidRPr="00D32566" w:rsidRDefault="00D2790A" w:rsidP="00D32566">
      <w:pPr>
        <w:pStyle w:val="Heading2"/>
      </w:pPr>
      <w:bookmarkStart w:id="27" w:name="_Toc152069264"/>
      <w:bookmarkStart w:id="28" w:name="_Toc182960859"/>
      <w:r w:rsidRPr="00D32566">
        <w:t>1.</w:t>
      </w:r>
      <w:r w:rsidR="001702EC" w:rsidRPr="00D32566">
        <w:t>4</w:t>
      </w:r>
      <w:r w:rsidRPr="00D32566">
        <w:t xml:space="preserve"> </w:t>
      </w:r>
      <w:bookmarkEnd w:id="27"/>
      <w:r w:rsidR="001702EC" w:rsidRPr="00D32566">
        <w:t>Project Overview</w:t>
      </w:r>
      <w:bookmarkEnd w:id="28"/>
    </w:p>
    <w:p w14:paraId="1DCB5BBE" w14:textId="77777777" w:rsidR="00265976" w:rsidRPr="00265976" w:rsidRDefault="00265976" w:rsidP="00265976"/>
    <w:p w14:paraId="032C2111" w14:textId="73CE0F31" w:rsidR="00722246" w:rsidRDefault="00722246" w:rsidP="00722246">
      <w:r>
        <w:t>Driver drowsiness detection is one of the car safety technologies aimed at preventing car accidents attributed to the driver's drowsiness.</w:t>
      </w:r>
    </w:p>
    <w:p w14:paraId="32E18360" w14:textId="77777777" w:rsidR="000F7A1F" w:rsidRDefault="000F7A1F" w:rsidP="00722246"/>
    <w:p w14:paraId="143FF0A8" w14:textId="69087A1D" w:rsidR="00722246" w:rsidRDefault="00722246" w:rsidP="00722246">
      <w:r>
        <w:t>A deep learning Architecture detects the face and eyes based on the status of the eyes. In case the eyes are closed more than usual time, it generates an alarm intimating the driver.</w:t>
      </w:r>
    </w:p>
    <w:p w14:paraId="567B7759" w14:textId="223B9505" w:rsidR="008E3CB4" w:rsidRDefault="00722246" w:rsidP="009F2E1E">
      <w:r>
        <w:t>Because of neglecting our duties toward safer traveling, hundreds of thousands of tragedies have been associated with this great invention every year. To monitor and prevent such negligence from causing a destructive outcome, many researchers have written papers on driver drowsiness detection systems. However, at certain times, some of the points and observations the system presents are not accurate enough. Hence, to bring data and another perspective concerning the problem being dealt with, and improving their implementations and further optimizing the solution, this project was done.</w:t>
      </w:r>
    </w:p>
    <w:p w14:paraId="35837F81" w14:textId="3654AD54" w:rsidR="009F2E1E" w:rsidRDefault="009F2E1E" w:rsidP="009F2E1E"/>
    <w:p w14:paraId="60BC9C05" w14:textId="0304D468" w:rsidR="002227AA" w:rsidRPr="0034006A" w:rsidRDefault="00722246" w:rsidP="00092F84">
      <w:pPr>
        <w:jc w:val="center"/>
      </w:pPr>
      <w:r w:rsidRPr="00722246">
        <w:rPr>
          <w:lang w:val="en-IN"/>
        </w:rPr>
        <w:t>               </w:t>
      </w:r>
      <w:bookmarkStart w:id="29" w:name="_Toc151988749"/>
    </w:p>
    <w:p w14:paraId="7D445D10" w14:textId="3FC233E0" w:rsidR="002B5B92" w:rsidRPr="00AA58FE" w:rsidRDefault="00A0240C" w:rsidP="00AA58FE">
      <w:pPr>
        <w:pStyle w:val="Heading1"/>
      </w:pPr>
      <w:bookmarkStart w:id="30" w:name="_Toc182960860"/>
      <w:bookmarkStart w:id="31" w:name="_Toc152069276"/>
      <w:r>
        <w:lastRenderedPageBreak/>
        <w:t>Chapter 2</w:t>
      </w:r>
      <w:bookmarkEnd w:id="30"/>
    </w:p>
    <w:p w14:paraId="65070922" w14:textId="025AC770" w:rsidR="00F91A89" w:rsidRDefault="00082675" w:rsidP="002227AA">
      <w:pPr>
        <w:jc w:val="center"/>
        <w:rPr>
          <w:b/>
          <w:sz w:val="32"/>
          <w:szCs w:val="32"/>
        </w:rPr>
      </w:pPr>
      <w:r w:rsidRPr="00EB3ADD">
        <w:rPr>
          <w:b/>
          <w:sz w:val="32"/>
          <w:szCs w:val="32"/>
        </w:rPr>
        <w:t>L</w:t>
      </w:r>
      <w:bookmarkEnd w:id="29"/>
      <w:bookmarkEnd w:id="31"/>
      <w:r w:rsidR="009E505D">
        <w:rPr>
          <w:b/>
          <w:sz w:val="32"/>
          <w:szCs w:val="32"/>
        </w:rPr>
        <w:t>ITE</w:t>
      </w:r>
      <w:r w:rsidR="00741A6A">
        <w:rPr>
          <w:b/>
          <w:sz w:val="32"/>
          <w:szCs w:val="32"/>
        </w:rPr>
        <w:t>R</w:t>
      </w:r>
      <w:r w:rsidR="009E505D">
        <w:rPr>
          <w:b/>
          <w:sz w:val="32"/>
          <w:szCs w:val="32"/>
        </w:rPr>
        <w:t>ATURE SURVEY</w:t>
      </w:r>
    </w:p>
    <w:p w14:paraId="0B157A81" w14:textId="5A441BF0" w:rsidR="002227AA" w:rsidRPr="002227AA" w:rsidRDefault="002227AA" w:rsidP="002227AA">
      <w:pPr>
        <w:jc w:val="center"/>
        <w:rPr>
          <w:b/>
          <w:bCs/>
          <w:sz w:val="32"/>
          <w:szCs w:val="32"/>
        </w:rPr>
      </w:pPr>
    </w:p>
    <w:p w14:paraId="12D48639" w14:textId="2881D130" w:rsidR="006A44E0" w:rsidRPr="006A44E0" w:rsidRDefault="00F777B5" w:rsidP="006A44E0">
      <w:pPr>
        <w:pStyle w:val="Heading2"/>
        <w:rPr>
          <w:szCs w:val="28"/>
        </w:rPr>
      </w:pPr>
      <w:bookmarkStart w:id="32" w:name="_Toc152069277"/>
      <w:bookmarkStart w:id="33" w:name="_Toc182960861"/>
      <w:r>
        <w:rPr>
          <w:szCs w:val="28"/>
        </w:rPr>
        <w:t>2</w:t>
      </w:r>
      <w:r w:rsidRPr="0010324B">
        <w:rPr>
          <w:szCs w:val="28"/>
        </w:rPr>
        <w:t>.</w:t>
      </w:r>
      <w:r>
        <w:rPr>
          <w:szCs w:val="28"/>
        </w:rPr>
        <w:t xml:space="preserve">1 </w:t>
      </w:r>
      <w:bookmarkEnd w:id="32"/>
      <w:r w:rsidR="006A44E0">
        <w:rPr>
          <w:szCs w:val="28"/>
        </w:rPr>
        <w:t>Overview of Existing Research</w:t>
      </w:r>
      <w:bookmarkEnd w:id="33"/>
    </w:p>
    <w:p w14:paraId="7E2E04FB" w14:textId="77777777" w:rsidR="006A44E0" w:rsidRDefault="006A44E0" w:rsidP="006A44E0">
      <w:pPr>
        <w:rPr>
          <w:lang w:val="en-IN"/>
        </w:rPr>
      </w:pPr>
      <w:r w:rsidRPr="006A44E0">
        <w:rPr>
          <w:lang w:val="en-IN"/>
        </w:rPr>
        <w:t>This section introduces the background and research context for driver drowsiness detection systems. It discusses the significance of drowsiness detection in reducing accidents and improving road safety, focusing on the integration of machine learning and computer vision. There are some research on Driver’s Drowsiness Detection, for the proper outcome of the subject and usage of it. The researches use different approaches for the application and the requirement processes.</w:t>
      </w:r>
    </w:p>
    <w:p w14:paraId="7E7AF620" w14:textId="77777777" w:rsidR="006A44E0" w:rsidRPr="006A44E0" w:rsidRDefault="006A44E0" w:rsidP="006A44E0">
      <w:pPr>
        <w:rPr>
          <w:lang w:val="en-IN"/>
        </w:rPr>
      </w:pPr>
    </w:p>
    <w:p w14:paraId="4646D7FC" w14:textId="431C11C0" w:rsidR="00F741C0" w:rsidRDefault="006A44E0" w:rsidP="006A44E0">
      <w:pPr>
        <w:rPr>
          <w:lang w:val="en-IN"/>
        </w:rPr>
      </w:pPr>
      <w:r w:rsidRPr="006A44E0">
        <w:rPr>
          <w:b/>
          <w:bCs/>
          <w:lang w:val="en-IN"/>
        </w:rPr>
        <w:t xml:space="preserve">Drowsiness Detection Based On Driver Temporal Behaviour </w:t>
      </w:r>
      <w:r w:rsidRPr="006A44E0">
        <w:rPr>
          <w:lang w:val="en-IN"/>
        </w:rPr>
        <w:t>(31-March 2021, F. Faraji, F. Lotfi, J. Khorramdel, A. Najafi, A. Ghaffari)</w:t>
      </w:r>
      <w:r w:rsidR="00D4667F">
        <w:rPr>
          <w:lang w:val="en-IN"/>
        </w:rPr>
        <w:t xml:space="preserve"> - </w:t>
      </w:r>
    </w:p>
    <w:p w14:paraId="46820DF0" w14:textId="155DB073" w:rsidR="006A44E0" w:rsidRDefault="006A44E0" w:rsidP="006A44E0">
      <w:pPr>
        <w:rPr>
          <w:lang w:val="en-IN"/>
        </w:rPr>
      </w:pPr>
      <w:r w:rsidRPr="006A44E0">
        <w:rPr>
          <w:lang w:val="en-IN"/>
        </w:rPr>
        <w:t>In this research YOLOv3 CNN is applied as a pretrained network, which is proved to be utilized as a powerful means for object detection.LSTM (Long-Short Term Memory) neural network is employed to learn driver temporal behaviors including yawning and blinking time period as well as sequence classification. One of the main factors of the temporal behavior is that the driver becomes gradually diverted from the road and road traffic. Hence detection is not always accurate.</w:t>
      </w:r>
    </w:p>
    <w:p w14:paraId="5DD37C8A" w14:textId="77777777" w:rsidR="00F741C0" w:rsidRPr="006A44E0" w:rsidRDefault="00F741C0" w:rsidP="006A44E0">
      <w:pPr>
        <w:rPr>
          <w:lang w:val="en-IN"/>
        </w:rPr>
      </w:pPr>
    </w:p>
    <w:p w14:paraId="2773CC4F" w14:textId="460EBAD8" w:rsidR="00D4667F" w:rsidRDefault="006A44E0" w:rsidP="006A44E0">
      <w:pPr>
        <w:rPr>
          <w:lang w:val="en-IN"/>
        </w:rPr>
      </w:pPr>
      <w:r w:rsidRPr="006A44E0">
        <w:rPr>
          <w:b/>
          <w:bCs/>
          <w:lang w:val="en-IN"/>
        </w:rPr>
        <w:t>A Survey on State of The Art Driver Drowsiness Detection Techniques</w:t>
      </w:r>
      <w:r w:rsidRPr="006A44E0">
        <w:rPr>
          <w:lang w:val="en-IN"/>
        </w:rPr>
        <w:t>(1st December 2020, FHikmat Ullah Khan)</w:t>
      </w:r>
      <w:r w:rsidR="00D4667F">
        <w:rPr>
          <w:lang w:val="en-IN"/>
        </w:rPr>
        <w:t xml:space="preserve"> – </w:t>
      </w:r>
    </w:p>
    <w:p w14:paraId="065D9AAA" w14:textId="7C8578AF" w:rsidR="006A44E0" w:rsidRDefault="006A44E0" w:rsidP="006A44E0">
      <w:pPr>
        <w:rPr>
          <w:lang w:val="en-IN"/>
        </w:rPr>
      </w:pPr>
      <w:r w:rsidRPr="006A44E0">
        <w:rPr>
          <w:lang w:val="en-IN"/>
        </w:rPr>
        <w:t>The detection system includes the processes of face image extraction, yawning tendency, blink of eyes detection, eye area extraction etc. The percentage of the eyelid closure of the algorithms over the pupil over time is relatively very low.</w:t>
      </w:r>
    </w:p>
    <w:p w14:paraId="5664D9A1" w14:textId="77777777" w:rsidR="00D4667F" w:rsidRPr="006A44E0" w:rsidRDefault="00D4667F" w:rsidP="006A44E0">
      <w:pPr>
        <w:rPr>
          <w:lang w:val="en-IN"/>
        </w:rPr>
      </w:pPr>
    </w:p>
    <w:p w14:paraId="6B18125D" w14:textId="3A5B4B0A" w:rsidR="00D4667F" w:rsidRDefault="006A44E0" w:rsidP="006A44E0">
      <w:pPr>
        <w:rPr>
          <w:lang w:val="en-IN"/>
        </w:rPr>
      </w:pPr>
      <w:r w:rsidRPr="006A44E0">
        <w:rPr>
          <w:b/>
          <w:bCs/>
          <w:lang w:val="en-IN"/>
        </w:rPr>
        <w:t>Driver Drowsiness Detection</w:t>
      </w:r>
      <w:r w:rsidRPr="006A44E0">
        <w:rPr>
          <w:lang w:val="en-IN"/>
        </w:rPr>
        <w:t>(21-09-2020, V B Navya Kiran, Raksha R, Anisoor Rahman, Varsha K N, Dr. Nagamani N P)</w:t>
      </w:r>
      <w:r w:rsidR="00D4667F">
        <w:rPr>
          <w:lang w:val="en-IN"/>
        </w:rPr>
        <w:t xml:space="preserve"> – </w:t>
      </w:r>
    </w:p>
    <w:p w14:paraId="50032381" w14:textId="31A03B84" w:rsidR="006A44E0" w:rsidRDefault="006A44E0" w:rsidP="006A44E0">
      <w:pPr>
        <w:rPr>
          <w:lang w:val="en-IN"/>
        </w:rPr>
      </w:pPr>
      <w:r w:rsidRPr="006A44E0">
        <w:rPr>
          <w:lang w:val="en-IN"/>
        </w:rPr>
        <w:t>The detection system includes the processes of face image extraction, yawning tendency, blink of eyes detection, eye area extraction etc. This paper provides a comparative study on papers related to driver drowsiness detection and alert system. It is designed in such a way where system does not continuously record or retain any data.</w:t>
      </w:r>
    </w:p>
    <w:p w14:paraId="73EFC8CA" w14:textId="77777777" w:rsidR="000E3F31" w:rsidRPr="006A44E0" w:rsidRDefault="000E3F31" w:rsidP="006A44E0">
      <w:pPr>
        <w:rPr>
          <w:lang w:val="en-IN"/>
        </w:rPr>
      </w:pPr>
    </w:p>
    <w:p w14:paraId="209FE910" w14:textId="310DCC5B" w:rsidR="000E3F31" w:rsidRDefault="006A44E0" w:rsidP="006A44E0">
      <w:pPr>
        <w:rPr>
          <w:lang w:val="en-IN"/>
        </w:rPr>
      </w:pPr>
      <w:r w:rsidRPr="006A44E0">
        <w:rPr>
          <w:b/>
          <w:bCs/>
          <w:lang w:val="en-IN"/>
        </w:rPr>
        <w:t>Driver Drowsiness Detection System</w:t>
      </w:r>
      <w:r w:rsidRPr="006A44E0">
        <w:rPr>
          <w:lang w:val="en-IN"/>
        </w:rPr>
        <w:t>(12 December 2019, Pratyush Agarwal)</w:t>
      </w:r>
      <w:r w:rsidR="000E3F31">
        <w:rPr>
          <w:lang w:val="en-IN"/>
        </w:rPr>
        <w:t xml:space="preserve"> –</w:t>
      </w:r>
    </w:p>
    <w:p w14:paraId="2375EB19" w14:textId="20BD7E38" w:rsidR="006A44E0" w:rsidRDefault="006A44E0" w:rsidP="006A44E0">
      <w:pPr>
        <w:rPr>
          <w:lang w:val="en-IN"/>
        </w:rPr>
      </w:pPr>
      <w:r w:rsidRPr="006A44E0">
        <w:rPr>
          <w:lang w:val="en-IN"/>
        </w:rPr>
        <w:t>This paper analyses the method used to detect driver’s drowsiness and proposes the results &amp; solutions on the limited implementation of the various techniques that are used in such embedded systems.</w:t>
      </w:r>
    </w:p>
    <w:p w14:paraId="4A96167E" w14:textId="77777777" w:rsidR="000E3F31" w:rsidRPr="006A44E0" w:rsidRDefault="000E3F31" w:rsidP="006A44E0">
      <w:pPr>
        <w:rPr>
          <w:lang w:val="en-IN"/>
        </w:rPr>
      </w:pPr>
    </w:p>
    <w:p w14:paraId="7F3F7384" w14:textId="60FC47EF" w:rsidR="003413A0" w:rsidRDefault="006A44E0" w:rsidP="006A44E0">
      <w:pPr>
        <w:rPr>
          <w:lang w:val="en-IN"/>
        </w:rPr>
      </w:pPr>
      <w:r w:rsidRPr="006A44E0">
        <w:rPr>
          <w:b/>
          <w:bCs/>
          <w:lang w:val="en-IN"/>
        </w:rPr>
        <w:t>Driver Drowsiness Detection System</w:t>
      </w:r>
      <w:r w:rsidRPr="006A44E0">
        <w:rPr>
          <w:lang w:val="en-IN"/>
        </w:rPr>
        <w:t>(May 2019,Muhammad Faique Shakeel and Nabita Bajwa).</w:t>
      </w:r>
      <w:r w:rsidR="003413A0">
        <w:rPr>
          <w:lang w:val="en-IN"/>
        </w:rPr>
        <w:t xml:space="preserve"> –</w:t>
      </w:r>
    </w:p>
    <w:p w14:paraId="7DC8F2BF" w14:textId="72D20CBC" w:rsidR="006A44E0" w:rsidRDefault="006A44E0" w:rsidP="006A44E0">
      <w:pPr>
        <w:rPr>
          <w:lang w:val="en-IN"/>
        </w:rPr>
      </w:pPr>
      <w:r w:rsidRPr="006A44E0">
        <w:rPr>
          <w:lang w:val="en-IN"/>
        </w:rPr>
        <w:t>In this article, they propose a novel deep learning methodology based on Convolutional Neural Networks (CNN) to tackle the Project. In the trained model, we only use 250 low-light images.</w:t>
      </w:r>
    </w:p>
    <w:p w14:paraId="35FF8F8D" w14:textId="77777777" w:rsidR="006A44E0" w:rsidRDefault="006A44E0" w:rsidP="006A44E0">
      <w:pPr>
        <w:rPr>
          <w:lang w:val="en-IN"/>
        </w:rPr>
      </w:pPr>
    </w:p>
    <w:p w14:paraId="14C569FA" w14:textId="77777777" w:rsidR="003413A0" w:rsidRPr="006A44E0" w:rsidRDefault="003413A0" w:rsidP="006A44E0">
      <w:pPr>
        <w:rPr>
          <w:lang w:val="en-IN"/>
        </w:rPr>
      </w:pPr>
    </w:p>
    <w:p w14:paraId="21159355" w14:textId="77777777" w:rsidR="006A44E0" w:rsidRPr="006A44E0" w:rsidRDefault="006A44E0" w:rsidP="00DD0BD9">
      <w:pPr>
        <w:pStyle w:val="Heading2"/>
        <w:rPr>
          <w:lang w:val="en-IN"/>
        </w:rPr>
      </w:pPr>
      <w:bookmarkStart w:id="34" w:name="_Toc182960862"/>
      <w:r w:rsidRPr="006A44E0">
        <w:rPr>
          <w:lang w:val="en-IN"/>
        </w:rPr>
        <w:t>2.2 Summary</w:t>
      </w:r>
      <w:bookmarkEnd w:id="34"/>
    </w:p>
    <w:p w14:paraId="7E462F52" w14:textId="3A2F861E" w:rsidR="006A44E0" w:rsidRPr="006A44E0" w:rsidRDefault="00E60DEA" w:rsidP="006A44E0">
      <w:r w:rsidRPr="00E60DEA">
        <w:t>In this Python project, we developed a drowsy driver alert system aimed at enhancing road safety. Using OpenCV, we implemented a Haar Cascade Classifier to detect faces and eyes in real-time. Once detected, we employed a Convolutional Neural Network (CNN) to predict the driver's alertness status, classifying whether the driver is awake, drowsy, or at risk of falling asleep. This system can be implemented in various ways, either as part of a vehicle's onboard system or as a standalone application, ultimately contributing to safer driving practices.</w:t>
      </w:r>
    </w:p>
    <w:p w14:paraId="1644EAAF" w14:textId="77777777" w:rsidR="0034006A" w:rsidRDefault="0034006A" w:rsidP="0034006A"/>
    <w:p w14:paraId="6A36F990" w14:textId="77777777" w:rsidR="009E505D" w:rsidRDefault="009E505D" w:rsidP="0034006A"/>
    <w:p w14:paraId="5AA11EE2" w14:textId="77777777" w:rsidR="009E505D" w:rsidRDefault="009E505D" w:rsidP="0034006A"/>
    <w:p w14:paraId="64467ACD" w14:textId="77777777" w:rsidR="00215086" w:rsidRDefault="00215086" w:rsidP="0034006A"/>
    <w:p w14:paraId="3F0B742D" w14:textId="77777777" w:rsidR="00215086" w:rsidRDefault="00215086" w:rsidP="0034006A"/>
    <w:p w14:paraId="5C3BB9E6" w14:textId="77777777" w:rsidR="00215086" w:rsidRDefault="00215086" w:rsidP="0034006A"/>
    <w:p w14:paraId="0CEDC9CB" w14:textId="77777777" w:rsidR="00215086" w:rsidRDefault="00215086" w:rsidP="0034006A"/>
    <w:p w14:paraId="0EC44A1A" w14:textId="77777777" w:rsidR="00215086" w:rsidRDefault="00215086" w:rsidP="0034006A"/>
    <w:p w14:paraId="20A134BC" w14:textId="77777777" w:rsidR="00215086" w:rsidRDefault="00215086" w:rsidP="0034006A"/>
    <w:p w14:paraId="7AB9B614" w14:textId="77777777" w:rsidR="00215086" w:rsidRDefault="00215086" w:rsidP="0034006A"/>
    <w:p w14:paraId="0EDFAE66" w14:textId="77777777" w:rsidR="00215086" w:rsidRDefault="00215086" w:rsidP="0034006A"/>
    <w:p w14:paraId="3FA6B31F" w14:textId="77777777" w:rsidR="00215086" w:rsidRDefault="00215086" w:rsidP="0034006A"/>
    <w:p w14:paraId="20AE97DF" w14:textId="77777777" w:rsidR="00215086" w:rsidRDefault="00215086" w:rsidP="0034006A"/>
    <w:p w14:paraId="6BFAA269" w14:textId="5EAA331D" w:rsidR="002B5B92" w:rsidRPr="007B4878" w:rsidRDefault="00A0240C" w:rsidP="007B4878">
      <w:pPr>
        <w:pStyle w:val="Heading1"/>
      </w:pPr>
      <w:bookmarkStart w:id="35" w:name="_Toc182960863"/>
      <w:bookmarkStart w:id="36" w:name="_Toc151988750"/>
      <w:bookmarkStart w:id="37" w:name="_Toc152069280"/>
      <w:r>
        <w:lastRenderedPageBreak/>
        <w:t xml:space="preserve">Chapter </w:t>
      </w:r>
      <w:r w:rsidR="004E3E6D">
        <w:t>3</w:t>
      </w:r>
      <w:bookmarkEnd w:id="35"/>
    </w:p>
    <w:bookmarkEnd w:id="36"/>
    <w:bookmarkEnd w:id="37"/>
    <w:p w14:paraId="57CCC234" w14:textId="25955AE6" w:rsidR="00F51E68" w:rsidRPr="00EB3ADD" w:rsidRDefault="00766DB9" w:rsidP="00EB3ADD">
      <w:pPr>
        <w:jc w:val="center"/>
        <w:rPr>
          <w:b/>
          <w:sz w:val="32"/>
          <w:szCs w:val="32"/>
        </w:rPr>
      </w:pPr>
      <w:r>
        <w:rPr>
          <w:b/>
          <w:sz w:val="32"/>
          <w:szCs w:val="32"/>
        </w:rPr>
        <w:t>SYSTEM REQUIREMENTS</w:t>
      </w:r>
    </w:p>
    <w:p w14:paraId="3A6E53E9" w14:textId="77777777" w:rsidR="00450C7F" w:rsidRPr="00450C7F" w:rsidRDefault="00450C7F" w:rsidP="00450C7F">
      <w:bookmarkStart w:id="38" w:name="_Toc152069282"/>
    </w:p>
    <w:p w14:paraId="026C58CC" w14:textId="1534E911" w:rsidR="00364307" w:rsidRDefault="00436798" w:rsidP="00685C1E">
      <w:pPr>
        <w:pStyle w:val="Heading2"/>
      </w:pPr>
      <w:bookmarkStart w:id="39" w:name="_Toc182960864"/>
      <w:r>
        <w:t>3.</w:t>
      </w:r>
      <w:r w:rsidR="004D05E6">
        <w:t>1</w:t>
      </w:r>
      <w:r w:rsidR="00194EC2">
        <w:t xml:space="preserve"> </w:t>
      </w:r>
      <w:bookmarkEnd w:id="38"/>
      <w:r w:rsidR="00D9694F">
        <w:t xml:space="preserve"> Hardware Requirements</w:t>
      </w:r>
      <w:bookmarkEnd w:id="39"/>
    </w:p>
    <w:p w14:paraId="5EC4410E" w14:textId="77777777" w:rsidR="00AD2DD7" w:rsidRPr="0022587E" w:rsidRDefault="00AD2DD7" w:rsidP="00AD2DD7">
      <w:pPr>
        <w:rPr>
          <w:b/>
          <w:bCs/>
        </w:rPr>
      </w:pPr>
      <w:r w:rsidRPr="0022587E">
        <w:rPr>
          <w:b/>
          <w:bCs/>
        </w:rPr>
        <w:t>Minimum Specifications</w:t>
      </w:r>
    </w:p>
    <w:p w14:paraId="2A00AB93" w14:textId="6F24F119" w:rsidR="00AD2DD7" w:rsidRDefault="00FD5B81" w:rsidP="0022587E">
      <w:r>
        <w:t>1.</w:t>
      </w:r>
      <w:r w:rsidR="00AD2DD7">
        <w:t>Processor: Intel Core i3 (2.4 GHz or faster)</w:t>
      </w:r>
    </w:p>
    <w:p w14:paraId="05299692" w14:textId="77777777" w:rsidR="0069156E" w:rsidRDefault="00FD5B81" w:rsidP="00AD2DD7">
      <w:r>
        <w:t xml:space="preserve">  </w:t>
      </w:r>
      <w:r w:rsidR="009D63FD">
        <w:tab/>
      </w:r>
      <w:r w:rsidR="00AD2DD7">
        <w:t>Reason: The model inference and OpenCV processing require moderate computational</w:t>
      </w:r>
    </w:p>
    <w:p w14:paraId="76C2F90C" w14:textId="5B2A69CC" w:rsidR="00AD2DD7" w:rsidRDefault="00AD2DD7" w:rsidP="0069156E">
      <w:pPr>
        <w:ind w:firstLine="720"/>
      </w:pPr>
      <w:r>
        <w:t>power for real-time operations.</w:t>
      </w:r>
    </w:p>
    <w:p w14:paraId="30D9289D" w14:textId="78CCEE9B" w:rsidR="00AD2DD7" w:rsidRDefault="006C7105" w:rsidP="00AD2DD7">
      <w:r>
        <w:t>2.</w:t>
      </w:r>
      <w:r w:rsidR="00AD2DD7">
        <w:t>RAM: 8 GB</w:t>
      </w:r>
    </w:p>
    <w:p w14:paraId="15F7CE34" w14:textId="77777777" w:rsidR="00AD2DD7" w:rsidRDefault="00AD2DD7" w:rsidP="006C7105">
      <w:pPr>
        <w:ind w:left="720"/>
      </w:pPr>
      <w:r>
        <w:t>Reason: To be able to handle image processing, model inference, and running multiple software simultaneously.</w:t>
      </w:r>
    </w:p>
    <w:p w14:paraId="5EAE5916" w14:textId="095FF69E" w:rsidR="00AD2DD7" w:rsidRDefault="00927382" w:rsidP="00AD2DD7">
      <w:r>
        <w:t>3.</w:t>
      </w:r>
      <w:r w:rsidR="00AD2DD7">
        <w:t>Storage: At least 10 GB free space</w:t>
      </w:r>
    </w:p>
    <w:p w14:paraId="619C83AC" w14:textId="77777777" w:rsidR="00AD2DD7" w:rsidRDefault="00AD2DD7" w:rsidP="00927382">
      <w:pPr>
        <w:ind w:firstLine="720"/>
      </w:pPr>
      <w:r>
        <w:t>Reason: To store the dataset, trained model, and necessary dependencies.</w:t>
      </w:r>
    </w:p>
    <w:p w14:paraId="4C743FCA" w14:textId="1AC11E63" w:rsidR="00AD2DD7" w:rsidRDefault="00927382" w:rsidP="00AD2DD7">
      <w:r>
        <w:t>4.</w:t>
      </w:r>
      <w:r w:rsidR="00AD2DD7">
        <w:t>Camera: Standard USB or built-in webcam with 720p resolution</w:t>
      </w:r>
    </w:p>
    <w:p w14:paraId="22C00E36" w14:textId="77777777" w:rsidR="00AD2DD7" w:rsidRDefault="00AD2DD7" w:rsidP="00E14A4D">
      <w:pPr>
        <w:ind w:firstLine="720"/>
      </w:pPr>
      <w:r>
        <w:t>Reason: To record the live video feed of the driver for analysis.</w:t>
      </w:r>
    </w:p>
    <w:p w14:paraId="3CEE01B0" w14:textId="7E8567EA" w:rsidR="00AD2DD7" w:rsidRDefault="00E14A4D" w:rsidP="00AD2DD7">
      <w:r>
        <w:t>5.</w:t>
      </w:r>
      <w:r w:rsidR="00AD2DD7">
        <w:t>Display: Monitor of at least a 1024x768 resolution</w:t>
      </w:r>
    </w:p>
    <w:p w14:paraId="11C38F23" w14:textId="77777777" w:rsidR="00AD2DD7" w:rsidRDefault="00AD2DD7" w:rsidP="00E14A4D">
      <w:pPr>
        <w:ind w:firstLine="720"/>
      </w:pPr>
      <w:r>
        <w:t>Reason: To show the live feed and analysis during testing.</w:t>
      </w:r>
    </w:p>
    <w:p w14:paraId="4BABCBD9" w14:textId="77777777" w:rsidR="00E14A4D" w:rsidRDefault="00E14A4D" w:rsidP="00E14A4D">
      <w:pPr>
        <w:ind w:firstLine="720"/>
      </w:pPr>
    </w:p>
    <w:p w14:paraId="1656EF29" w14:textId="77777777" w:rsidR="00AD2DD7" w:rsidRPr="00E14A4D" w:rsidRDefault="00AD2DD7" w:rsidP="00AD2DD7">
      <w:pPr>
        <w:rPr>
          <w:b/>
          <w:bCs/>
        </w:rPr>
      </w:pPr>
      <w:r w:rsidRPr="00E14A4D">
        <w:rPr>
          <w:b/>
          <w:bCs/>
        </w:rPr>
        <w:t>Suggested Specifications</w:t>
      </w:r>
    </w:p>
    <w:p w14:paraId="2021A946" w14:textId="096433BC" w:rsidR="00AD2DD7" w:rsidRDefault="004D481E" w:rsidP="00AD2DD7">
      <w:r>
        <w:t>1.</w:t>
      </w:r>
      <w:r w:rsidR="00AD2DD7">
        <w:t>CPU: Intel Core i5 or AMD Ryzen 5 (2.8 GHz above)</w:t>
      </w:r>
    </w:p>
    <w:p w14:paraId="4667B0CE" w14:textId="77777777" w:rsidR="00AD2DD7" w:rsidRDefault="00AD2DD7" w:rsidP="004D481E">
      <w:pPr>
        <w:ind w:firstLine="720"/>
      </w:pPr>
      <w:r>
        <w:t>Reason: It will offer faster processing for the high-accuracy real-time detection.</w:t>
      </w:r>
    </w:p>
    <w:p w14:paraId="12F6A887" w14:textId="72FFEE1D" w:rsidR="00AD2DD7" w:rsidRDefault="004D481E" w:rsidP="00AD2DD7">
      <w:r>
        <w:t>2.</w:t>
      </w:r>
      <w:r w:rsidR="00AD2DD7">
        <w:t>RAM: 16 GB</w:t>
      </w:r>
    </w:p>
    <w:p w14:paraId="1BAC06C8" w14:textId="77777777" w:rsidR="00AD2DD7" w:rsidRDefault="00AD2DD7" w:rsidP="004D481E">
      <w:pPr>
        <w:ind w:left="720"/>
      </w:pPr>
      <w:r>
        <w:t>Reason: This is optimum and shall ensure high performance during training, inference, and multi-tasking.</w:t>
      </w:r>
    </w:p>
    <w:p w14:paraId="318CE1ED" w14:textId="50485BC6" w:rsidR="00AD2DD7" w:rsidRDefault="004D481E" w:rsidP="00AD2DD7">
      <w:r>
        <w:t>3.</w:t>
      </w:r>
      <w:r w:rsidR="00AD2DD7">
        <w:t>GPU: At least NVIDIA GTX 1050 or higher, CUDA-enabled</w:t>
      </w:r>
    </w:p>
    <w:p w14:paraId="04C40E94" w14:textId="77777777" w:rsidR="00AD2DD7" w:rsidRDefault="00AD2DD7" w:rsidP="004D481E">
      <w:pPr>
        <w:ind w:firstLine="720"/>
      </w:pPr>
      <w:r>
        <w:t>Reason: It accelerates model training and speeds up image processing tasks.</w:t>
      </w:r>
    </w:p>
    <w:p w14:paraId="706FF032" w14:textId="21AF82DF" w:rsidR="00AD2DD7" w:rsidRDefault="004D481E" w:rsidP="00AD2DD7">
      <w:r>
        <w:t>4.</w:t>
      </w:r>
      <w:r w:rsidR="00AD2DD7">
        <w:t>Storage:50 GB SSD or HDD (SSD preferable because the read/write speeds are faster)</w:t>
      </w:r>
    </w:p>
    <w:p w14:paraId="115EA35B" w14:textId="1166E30C" w:rsidR="00AD2DD7" w:rsidRDefault="004D481E" w:rsidP="004D481E">
      <w:pPr>
        <w:ind w:left="720"/>
      </w:pPr>
      <w:r>
        <w:t>R</w:t>
      </w:r>
      <w:r w:rsidR="00AD2DD7">
        <w:t>eason: To have the space for dataset storage, preprocessed file storage, and extra software</w:t>
      </w:r>
    </w:p>
    <w:p w14:paraId="76AD90D4" w14:textId="58FBA67D" w:rsidR="00AD2DD7" w:rsidRDefault="004D481E" w:rsidP="00AD2DD7">
      <w:r>
        <w:t>5.</w:t>
      </w:r>
      <w:r w:rsidR="00AD2DD7">
        <w:t>Camera: Full HD (1080p) webcam</w:t>
      </w:r>
    </w:p>
    <w:p w14:paraId="5A4080E5" w14:textId="7B4F22ED" w:rsidR="00C93850" w:rsidRDefault="004D481E" w:rsidP="004D481E">
      <w:pPr>
        <w:ind w:firstLine="720"/>
      </w:pPr>
      <w:r>
        <w:t>R</w:t>
      </w:r>
      <w:r w:rsidR="00AD2DD7">
        <w:t>eason: Higher accuracy face and eye detection.</w:t>
      </w:r>
    </w:p>
    <w:p w14:paraId="7CEB3998" w14:textId="77777777" w:rsidR="00116035" w:rsidRDefault="00116035" w:rsidP="00116035"/>
    <w:p w14:paraId="6FE35492" w14:textId="761C07FE" w:rsidR="00457668" w:rsidRDefault="00116035" w:rsidP="00704960">
      <w:pPr>
        <w:pStyle w:val="Heading2"/>
      </w:pPr>
      <w:bookmarkStart w:id="40" w:name="_Toc182960865"/>
      <w:r>
        <w:lastRenderedPageBreak/>
        <w:t>3.2 Software Requirements</w:t>
      </w:r>
      <w:bookmarkEnd w:id="40"/>
    </w:p>
    <w:p w14:paraId="1459712E" w14:textId="3B256964" w:rsidR="008C2D6E" w:rsidRDefault="008C2D6E" w:rsidP="008C2D6E">
      <w:pPr>
        <w:pStyle w:val="Heading3"/>
      </w:pPr>
      <w:bookmarkStart w:id="41" w:name="_Toc182960866"/>
      <w:r>
        <w:t>3.2.1 Operating Systems</w:t>
      </w:r>
      <w:bookmarkEnd w:id="41"/>
    </w:p>
    <w:p w14:paraId="545102AD" w14:textId="77777777" w:rsidR="00A4532F" w:rsidRPr="00A4532F" w:rsidRDefault="00A4532F" w:rsidP="00A4532F"/>
    <w:p w14:paraId="11662C17" w14:textId="309BD536" w:rsidR="0010160D" w:rsidRPr="0010160D" w:rsidRDefault="0010160D" w:rsidP="00D13280">
      <w:pPr>
        <w:pStyle w:val="ListParagraph"/>
        <w:numPr>
          <w:ilvl w:val="0"/>
          <w:numId w:val="24"/>
        </w:numPr>
      </w:pPr>
      <w:r w:rsidRPr="0010160D">
        <w:rPr>
          <w:b/>
          <w:bCs/>
        </w:rPr>
        <w:t>Windows:</w:t>
      </w:r>
      <w:r w:rsidRPr="0010160D">
        <w:t xml:space="preserve"> Windows 10 or 11 (64-bit)</w:t>
      </w:r>
    </w:p>
    <w:p w14:paraId="17B62C06" w14:textId="5F46BE35" w:rsidR="0010160D" w:rsidRPr="0010160D" w:rsidRDefault="0010160D" w:rsidP="00D13280">
      <w:pPr>
        <w:pStyle w:val="ListParagraph"/>
        <w:numPr>
          <w:ilvl w:val="0"/>
          <w:numId w:val="24"/>
        </w:numPr>
      </w:pPr>
      <w:r w:rsidRPr="0010160D">
        <w:rPr>
          <w:b/>
          <w:bCs/>
        </w:rPr>
        <w:t>Linux:</w:t>
      </w:r>
      <w:r w:rsidRPr="0010160D">
        <w:t xml:space="preserve"> Ubuntu 20.04 or higher</w:t>
      </w:r>
    </w:p>
    <w:p w14:paraId="520923D7" w14:textId="227EE2C7" w:rsidR="0010160D" w:rsidRPr="0010160D" w:rsidRDefault="0010160D" w:rsidP="00D13280">
      <w:pPr>
        <w:pStyle w:val="ListParagraph"/>
        <w:numPr>
          <w:ilvl w:val="0"/>
          <w:numId w:val="24"/>
        </w:numPr>
      </w:pPr>
      <w:r w:rsidRPr="0010160D">
        <w:rPr>
          <w:b/>
          <w:bCs/>
        </w:rPr>
        <w:t>macOS:</w:t>
      </w:r>
      <w:r w:rsidRPr="0010160D">
        <w:t xml:space="preserve"> Monterey or Ventura</w:t>
      </w:r>
    </w:p>
    <w:p w14:paraId="363B7473" w14:textId="77777777" w:rsidR="00704960" w:rsidRPr="00704960" w:rsidRDefault="00704960" w:rsidP="00704960"/>
    <w:p w14:paraId="47D48AB9" w14:textId="418FB93C" w:rsidR="00194EC2" w:rsidRDefault="00194EC2" w:rsidP="00194EC2">
      <w:pPr>
        <w:pStyle w:val="Heading3"/>
      </w:pPr>
      <w:bookmarkStart w:id="42" w:name="_Toc152069283"/>
      <w:bookmarkStart w:id="43" w:name="_Toc182960867"/>
      <w:r>
        <w:t>3.</w:t>
      </w:r>
      <w:r w:rsidR="00A4532F">
        <w:t>2.2</w:t>
      </w:r>
      <w:r w:rsidR="00317DF7">
        <w:t xml:space="preserve"> </w:t>
      </w:r>
      <w:bookmarkEnd w:id="42"/>
      <w:r w:rsidR="001A073A">
        <w:t>Programming Language</w:t>
      </w:r>
      <w:bookmarkEnd w:id="43"/>
    </w:p>
    <w:p w14:paraId="47F44F95" w14:textId="66F62D6B" w:rsidR="0035100B" w:rsidRPr="0035100B" w:rsidRDefault="00251F63" w:rsidP="0035100B">
      <w:r>
        <w:t>(Python 3.6 or above)</w:t>
      </w:r>
    </w:p>
    <w:p w14:paraId="18675758" w14:textId="427CCFB6" w:rsidR="0035100B" w:rsidRPr="0035100B" w:rsidRDefault="0035100B" w:rsidP="0035100B">
      <w:r w:rsidRPr="0035100B">
        <w:t xml:space="preserve">Python is an interpreted, high-level, general-purpose programming language. Python is simple and easy to read syntax emphasizes readability and therefore reduces system maintenance costs. Python supports modules and packages, which promote system layout and code reuse. It saves space but it takes slightly higher time when its code is compiled. Indentation needs to be taken care </w:t>
      </w:r>
      <w:r w:rsidR="0028193A" w:rsidRPr="0035100B">
        <w:t>of</w:t>
      </w:r>
      <w:r w:rsidRPr="0035100B">
        <w:t xml:space="preserve"> while coding. Python does the following: </w:t>
      </w:r>
    </w:p>
    <w:p w14:paraId="1E99D8EC" w14:textId="77777777" w:rsidR="0035100B" w:rsidRPr="0035100B" w:rsidRDefault="0035100B" w:rsidP="0035100B"/>
    <w:p w14:paraId="77D10131" w14:textId="29E8D7F9" w:rsidR="0035100B" w:rsidRPr="0035100B" w:rsidRDefault="0035100B" w:rsidP="00D13280">
      <w:pPr>
        <w:pStyle w:val="ListParagraph"/>
        <w:numPr>
          <w:ilvl w:val="0"/>
          <w:numId w:val="3"/>
        </w:numPr>
      </w:pPr>
      <w:r w:rsidRPr="0035100B">
        <w:t xml:space="preserve">Python can be used on a server to create web applications. </w:t>
      </w:r>
    </w:p>
    <w:p w14:paraId="48EFA452" w14:textId="725B8336" w:rsidR="0035100B" w:rsidRPr="0035100B" w:rsidRDefault="0035100B" w:rsidP="00D13280">
      <w:pPr>
        <w:pStyle w:val="ListParagraph"/>
        <w:numPr>
          <w:ilvl w:val="0"/>
          <w:numId w:val="3"/>
        </w:numPr>
      </w:pPr>
      <w:r w:rsidRPr="0035100B">
        <w:t xml:space="preserve">It can connect to database systems. It can also read and modify files. </w:t>
      </w:r>
    </w:p>
    <w:p w14:paraId="3B0D8927" w14:textId="3FB54E23" w:rsidR="0035100B" w:rsidRPr="0035100B" w:rsidRDefault="0035100B" w:rsidP="00D13280">
      <w:pPr>
        <w:pStyle w:val="ListParagraph"/>
        <w:numPr>
          <w:ilvl w:val="0"/>
          <w:numId w:val="3"/>
        </w:numPr>
      </w:pPr>
      <w:r w:rsidRPr="0035100B">
        <w:t xml:space="preserve">It can be used to handle big data and perform complex mathematics. </w:t>
      </w:r>
    </w:p>
    <w:p w14:paraId="1A7AE8B2" w14:textId="2D2DD7FC" w:rsidR="0035100B" w:rsidRPr="0035100B" w:rsidRDefault="0035100B" w:rsidP="00D13280">
      <w:pPr>
        <w:pStyle w:val="ListParagraph"/>
        <w:numPr>
          <w:ilvl w:val="0"/>
          <w:numId w:val="3"/>
        </w:numPr>
      </w:pPr>
      <w:r w:rsidRPr="0035100B">
        <w:t xml:space="preserve">It can be used for production-ready software development. </w:t>
      </w:r>
    </w:p>
    <w:p w14:paraId="72E0A24C" w14:textId="77777777" w:rsidR="0035100B" w:rsidRPr="0035100B" w:rsidRDefault="0035100B" w:rsidP="0035100B"/>
    <w:p w14:paraId="36C6A7B6" w14:textId="783DB89F" w:rsidR="0035100B" w:rsidRPr="0035100B" w:rsidRDefault="0035100B" w:rsidP="0035100B">
      <w:r w:rsidRPr="0035100B">
        <w:t>Python has many inbuilt library functions that can be used easily for working with machine learning algorithms. All the necessary python libraries must be pre- installed using “pip” command.</w:t>
      </w:r>
    </w:p>
    <w:p w14:paraId="4340FD22" w14:textId="77777777" w:rsidR="0035100B" w:rsidRPr="0035100B" w:rsidRDefault="0035100B" w:rsidP="0035100B"/>
    <w:p w14:paraId="26EAAFBE" w14:textId="18F6F098" w:rsidR="007076A7" w:rsidRDefault="00317DF7" w:rsidP="001A512E">
      <w:pPr>
        <w:pStyle w:val="Heading3"/>
      </w:pPr>
      <w:bookmarkStart w:id="44" w:name="_Toc152069284"/>
      <w:bookmarkStart w:id="45" w:name="_Toc182960868"/>
      <w:r>
        <w:t>3.</w:t>
      </w:r>
      <w:r w:rsidR="007F0EDB">
        <w:t>2.3</w:t>
      </w:r>
      <w:r>
        <w:t xml:space="preserve"> </w:t>
      </w:r>
      <w:r w:rsidR="005975C8">
        <w:t>Python Libraries</w:t>
      </w:r>
      <w:bookmarkEnd w:id="44"/>
      <w:bookmarkEnd w:id="45"/>
    </w:p>
    <w:p w14:paraId="4DC63469" w14:textId="77777777" w:rsidR="007B02F6" w:rsidRDefault="007B02F6" w:rsidP="001A512E"/>
    <w:p w14:paraId="74E1DF43" w14:textId="4E25DBC5" w:rsidR="002923D5" w:rsidRPr="00E60DEA" w:rsidRDefault="007B02F6" w:rsidP="00D13280">
      <w:pPr>
        <w:pStyle w:val="ListParagraph"/>
      </w:pPr>
      <w:r w:rsidRPr="00BA19DC">
        <w:t>TensorFlow</w:t>
      </w:r>
      <w:r w:rsidRPr="00E60DEA">
        <w:t xml:space="preserve"> </w:t>
      </w:r>
      <w:r w:rsidRPr="00BA19DC">
        <w:t>2</w:t>
      </w:r>
      <w:r w:rsidR="00BA19DC">
        <w:t>.x</w:t>
      </w:r>
      <w:r w:rsidRPr="00E60DEA">
        <w:t xml:space="preserve"> </w:t>
      </w:r>
    </w:p>
    <w:p w14:paraId="063E2DDF" w14:textId="77777777" w:rsidR="00EB68F7" w:rsidRDefault="00925F37" w:rsidP="00C54120">
      <w:pPr>
        <w:ind w:left="720"/>
      </w:pPr>
      <w:r w:rsidRPr="00925F37">
        <w:t>TensorFlow 2.x is an open-source deep learning framework for building, training, and deploying machine learning models. It supports the acceleration of training and inference using graphical processing units (GPUs). Development and training of the CNN model needed in order to classify whether the driver is currently in a state of sleep or wakefulness are integral to our project and can give real-time inferences immediately.</w:t>
      </w:r>
    </w:p>
    <w:p w14:paraId="1470F7E8" w14:textId="77777777" w:rsidR="00A565D8" w:rsidRPr="00A565D8" w:rsidRDefault="00A565D8" w:rsidP="00A565D8">
      <w:pPr>
        <w:spacing w:line="240" w:lineRule="auto"/>
        <w:ind w:left="720"/>
        <w:jc w:val="left"/>
        <w:rPr>
          <w:rFonts w:eastAsia="Times New Roman"/>
          <w:lang w:val="en-IN" w:eastAsia="en-IN"/>
          <w14:ligatures w14:val="none"/>
        </w:rPr>
      </w:pPr>
      <w:r w:rsidRPr="00A565D8">
        <w:rPr>
          <w:rFonts w:eastAsia="Times New Roman"/>
          <w:lang w:val="en-IN" w:eastAsia="en-IN"/>
          <w14:ligatures w14:val="none"/>
        </w:rPr>
        <w:lastRenderedPageBreak/>
        <w:t>Key Features:</w:t>
      </w:r>
    </w:p>
    <w:p w14:paraId="4CE32E8F" w14:textId="77777777" w:rsidR="00A565D8" w:rsidRPr="00A565D8" w:rsidRDefault="00A565D8" w:rsidP="00A565D8">
      <w:pPr>
        <w:numPr>
          <w:ilvl w:val="0"/>
          <w:numId w:val="26"/>
        </w:numPr>
        <w:tabs>
          <w:tab w:val="clear" w:pos="720"/>
          <w:tab w:val="num" w:pos="1440"/>
        </w:tabs>
        <w:spacing w:before="100" w:beforeAutospacing="1" w:after="100" w:afterAutospacing="1" w:line="240" w:lineRule="auto"/>
        <w:ind w:left="1440"/>
        <w:jc w:val="left"/>
        <w:rPr>
          <w:rFonts w:eastAsia="Times New Roman"/>
          <w:lang w:val="en-IN" w:eastAsia="en-IN"/>
          <w14:ligatures w14:val="none"/>
        </w:rPr>
      </w:pPr>
      <w:r w:rsidRPr="00A565D8">
        <w:rPr>
          <w:rFonts w:eastAsia="Times New Roman"/>
          <w:lang w:val="en-IN" w:eastAsia="en-IN"/>
          <w14:ligatures w14:val="none"/>
        </w:rPr>
        <w:t>Provides GPU acceleration for training and inference.</w:t>
      </w:r>
    </w:p>
    <w:p w14:paraId="427E1564" w14:textId="77777777" w:rsidR="00A565D8" w:rsidRPr="00A565D8" w:rsidRDefault="00A565D8" w:rsidP="00A565D8">
      <w:pPr>
        <w:numPr>
          <w:ilvl w:val="0"/>
          <w:numId w:val="26"/>
        </w:numPr>
        <w:tabs>
          <w:tab w:val="clear" w:pos="720"/>
          <w:tab w:val="num" w:pos="1440"/>
        </w:tabs>
        <w:spacing w:before="100" w:beforeAutospacing="1" w:after="100" w:afterAutospacing="1" w:line="240" w:lineRule="auto"/>
        <w:ind w:left="1440"/>
        <w:jc w:val="left"/>
        <w:rPr>
          <w:rFonts w:eastAsia="Times New Roman"/>
          <w:lang w:val="en-IN" w:eastAsia="en-IN"/>
          <w14:ligatures w14:val="none"/>
        </w:rPr>
      </w:pPr>
      <w:r w:rsidRPr="00A565D8">
        <w:rPr>
          <w:rFonts w:eastAsia="Times New Roman"/>
          <w:lang w:val="en-IN" w:eastAsia="en-IN"/>
          <w14:ligatures w14:val="none"/>
        </w:rPr>
        <w:t>Built-in support for CNNs, making it ideal for image classification tasks like this one.</w:t>
      </w:r>
    </w:p>
    <w:p w14:paraId="55DB1E03" w14:textId="77777777" w:rsidR="00EB68F7" w:rsidRDefault="00EB68F7" w:rsidP="00A565D8"/>
    <w:p w14:paraId="41380EA3" w14:textId="23AD3892" w:rsidR="00E2173D" w:rsidRPr="00E60DEA" w:rsidRDefault="00BA19DC" w:rsidP="00D13280">
      <w:pPr>
        <w:pStyle w:val="ListParagraph"/>
      </w:pPr>
      <w:r>
        <w:t>Keras</w:t>
      </w:r>
    </w:p>
    <w:p w14:paraId="16B4F1CD" w14:textId="1E9664A0" w:rsidR="00E2173D" w:rsidRDefault="00E2173D" w:rsidP="00C54120">
      <w:pPr>
        <w:ind w:left="720"/>
      </w:pPr>
      <w:r>
        <w:t>Keras is a high-level API for TensorFlow that simplifies model building, training, and evaluation. Its modular and user-friendly interface allows for quick experimentation with deep learning models. In our project, Keras is used to construct the CNN, define layers, and compile the model for efficient training and deployment.</w:t>
      </w:r>
    </w:p>
    <w:p w14:paraId="0CB74497" w14:textId="77777777" w:rsidR="00EB68F7" w:rsidRDefault="00EB68F7" w:rsidP="00C54120">
      <w:pPr>
        <w:ind w:left="720"/>
      </w:pPr>
    </w:p>
    <w:p w14:paraId="4619322A" w14:textId="38325F3C" w:rsidR="009A4871" w:rsidRPr="00BA19DC" w:rsidRDefault="00BA19DC" w:rsidP="00D13280">
      <w:pPr>
        <w:pStyle w:val="ListParagraph"/>
      </w:pPr>
      <w:r>
        <w:t>OpenCV</w:t>
      </w:r>
    </w:p>
    <w:p w14:paraId="38578F62" w14:textId="4FA652EB" w:rsidR="00EB68F7" w:rsidRDefault="009A4871" w:rsidP="00C54120">
      <w:pPr>
        <w:ind w:left="720"/>
      </w:pPr>
      <w:r>
        <w:t>OpenCV is the free computer vision library that is applied for real-time video capture, face detection, and image processing. It has Haar Cascade Classifiers to detect faces and eyes in video frames. In the whole sleepiness detection system, OpenCV will capture the webcam video and process the frames to capture faces and eyes for the system.</w:t>
      </w:r>
    </w:p>
    <w:p w14:paraId="1B501164" w14:textId="77777777" w:rsidR="0033724C" w:rsidRPr="0033724C" w:rsidRDefault="0033724C" w:rsidP="0033724C">
      <w:pPr>
        <w:ind w:firstLine="720"/>
      </w:pPr>
      <w:r w:rsidRPr="0033724C">
        <w:t>Key Features:</w:t>
      </w:r>
    </w:p>
    <w:p w14:paraId="69B7EADA" w14:textId="77777777" w:rsidR="0033724C" w:rsidRPr="0033724C" w:rsidRDefault="0033724C" w:rsidP="00D13280">
      <w:pPr>
        <w:pStyle w:val="ListParagraph"/>
        <w:numPr>
          <w:ilvl w:val="0"/>
          <w:numId w:val="27"/>
        </w:numPr>
      </w:pPr>
      <w:r w:rsidRPr="0033724C">
        <w:t>Provides Haar Cascade Classifiers for face and eye detection.</w:t>
      </w:r>
    </w:p>
    <w:p w14:paraId="3231D89A" w14:textId="4E8D749C" w:rsidR="0033724C" w:rsidRDefault="0033724C" w:rsidP="00BF0268">
      <w:pPr>
        <w:pStyle w:val="ListParagraph"/>
        <w:numPr>
          <w:ilvl w:val="0"/>
          <w:numId w:val="27"/>
        </w:numPr>
      </w:pPr>
      <w:r w:rsidRPr="0033724C">
        <w:t>Captures video frames from a webcam for real-time processing.</w:t>
      </w:r>
    </w:p>
    <w:p w14:paraId="69744133" w14:textId="77777777" w:rsidR="002923D5" w:rsidRDefault="002923D5" w:rsidP="00BF0268"/>
    <w:p w14:paraId="40BEE3EA" w14:textId="7A5263C6" w:rsidR="00671E03" w:rsidRDefault="00BA19DC" w:rsidP="00D13280">
      <w:pPr>
        <w:pStyle w:val="ListParagraph"/>
      </w:pPr>
      <w:r>
        <w:t>NumPy</w:t>
      </w:r>
    </w:p>
    <w:p w14:paraId="1FD43AD4" w14:textId="46FB5857" w:rsidR="00EB51DF" w:rsidRDefault="00671E03" w:rsidP="00C54120">
      <w:pPr>
        <w:ind w:left="720"/>
      </w:pPr>
      <w:r>
        <w:t>NumPy is a library that supports the numerical computation in Python. It includes efficient support for multi-dimensional arrays. It's very important to pre-process images by resizing and normalizing image data before feeding the data to the CNN for prediction. However, it ensures efficient handling of pixel data and image manipulation.</w:t>
      </w:r>
    </w:p>
    <w:p w14:paraId="3EEEF16E" w14:textId="77777777" w:rsidR="00EB51DF" w:rsidRDefault="00EB51DF" w:rsidP="00C54120">
      <w:pPr>
        <w:ind w:left="720"/>
      </w:pPr>
    </w:p>
    <w:p w14:paraId="6264F4DB" w14:textId="6FBB59DD" w:rsidR="00EB51DF" w:rsidRDefault="00EB51DF" w:rsidP="00D13280">
      <w:pPr>
        <w:pStyle w:val="ListParagraph"/>
      </w:pPr>
      <w:r w:rsidRPr="00E60DEA">
        <w:t>Matplotl</w:t>
      </w:r>
      <w:r w:rsidR="00E60DEA">
        <w:t>ib</w:t>
      </w:r>
    </w:p>
    <w:p w14:paraId="0E14FBD0" w14:textId="56125FA8" w:rsidR="00EB51DF" w:rsidRDefault="00EB51DF" w:rsidP="00C54120">
      <w:pPr>
        <w:ind w:left="720"/>
      </w:pPr>
      <w:r>
        <w:t>Matplotlib is a plotting library to show data, for example, model metrics when training. In this project, it's used to plot graphs that track the performance of a CNN model, for instance, loss and accuracy during its training. It helps in determining the suitability of the model and modifying the hyperparameters accordingly.</w:t>
      </w:r>
    </w:p>
    <w:p w14:paraId="31EC8C6F" w14:textId="77777777" w:rsidR="00EB51DF" w:rsidRDefault="00EB51DF" w:rsidP="00C54120">
      <w:pPr>
        <w:ind w:left="720"/>
      </w:pPr>
    </w:p>
    <w:p w14:paraId="7F078449" w14:textId="648550D4" w:rsidR="002676B6" w:rsidRPr="00E60DEA" w:rsidRDefault="002676B6" w:rsidP="00D13280">
      <w:pPr>
        <w:pStyle w:val="ListParagraph"/>
      </w:pPr>
      <w:r w:rsidRPr="00E60DEA">
        <w:lastRenderedPageBreak/>
        <w:t>Winsound</w:t>
      </w:r>
    </w:p>
    <w:p w14:paraId="1DD4511E" w14:textId="5E6AE16C" w:rsidR="00EB51DF" w:rsidRDefault="002676B6" w:rsidP="00C54120">
      <w:pPr>
        <w:ind w:left="720"/>
      </w:pPr>
      <w:r>
        <w:t>Winsound is the Python library used for the generation of simple sound alerts in Windows. At this stage, once it has been picked up as drowsy by the CNN model, it produces the beep sound to the driver. The alert sound informs the driver to wake up, thus securing safety.</w:t>
      </w:r>
    </w:p>
    <w:p w14:paraId="3F3F1957" w14:textId="77777777" w:rsidR="002B7A6E" w:rsidRDefault="002B7A6E" w:rsidP="00C54120">
      <w:pPr>
        <w:ind w:left="720"/>
      </w:pPr>
    </w:p>
    <w:p w14:paraId="624843EC" w14:textId="42A4B1F6" w:rsidR="002B7A6E" w:rsidRPr="002B7A6E" w:rsidRDefault="002B7A6E" w:rsidP="00D13280">
      <w:pPr>
        <w:pStyle w:val="ListParagraph"/>
      </w:pPr>
      <w:r w:rsidRPr="00E60DEA">
        <w:t>Pygame</w:t>
      </w:r>
      <w:r w:rsidRPr="002B7A6E">
        <w:t xml:space="preserve"> </w:t>
      </w:r>
    </w:p>
    <w:p w14:paraId="0962AD86" w14:textId="77777777" w:rsidR="002B7A6E" w:rsidRPr="002B7A6E" w:rsidRDefault="002B7A6E" w:rsidP="00C54120">
      <w:pPr>
        <w:ind w:left="720"/>
      </w:pPr>
      <w:r w:rsidRPr="002B7A6E">
        <w:t>Pygame is a multimedia library used for handling graphics and sounds. It can be used to generate more advanced audio alerts, offering flexibility in customizing sound notifications. It is especially useful for non-Windows platforms, where Winsound may not be available.</w:t>
      </w:r>
    </w:p>
    <w:p w14:paraId="1A322A2A" w14:textId="77777777" w:rsidR="007D7A20" w:rsidRDefault="007D7A20" w:rsidP="007B4878"/>
    <w:p w14:paraId="0BE7FADA" w14:textId="437DC004" w:rsidR="007D7A20" w:rsidRDefault="005E17B8" w:rsidP="005E17B8">
      <w:pPr>
        <w:pStyle w:val="Heading3"/>
      </w:pPr>
      <w:bookmarkStart w:id="46" w:name="_Toc182960869"/>
      <w:r>
        <w:t>3.2.4 Model Requirements</w:t>
      </w:r>
      <w:bookmarkEnd w:id="46"/>
    </w:p>
    <w:p w14:paraId="41A9BBFA" w14:textId="77777777" w:rsidR="00774E60" w:rsidRPr="00774E60" w:rsidRDefault="00774E60" w:rsidP="00774E60"/>
    <w:p w14:paraId="7A61BF26" w14:textId="7F05BB67" w:rsidR="005E17B8" w:rsidRDefault="005E17B8" w:rsidP="005E17B8">
      <w:r>
        <w:t>Trained CNN Model:</w:t>
      </w:r>
    </w:p>
    <w:p w14:paraId="12EF06A0" w14:textId="77777777" w:rsidR="005E17B8" w:rsidRDefault="005E17B8" w:rsidP="005E17B8">
      <w:r>
        <w:t>Type: CNN; used for classification.</w:t>
      </w:r>
    </w:p>
    <w:p w14:paraId="76DDD84D" w14:textId="77777777" w:rsidR="005E17B8" w:rsidRDefault="005E17B8" w:rsidP="005E17B8">
      <w:r>
        <w:t>Model File: Loaded model that makes inferences on the real-time detection. It is given in the form of a pre-trained model file: fatigue_model_cnn.h5.</w:t>
      </w:r>
    </w:p>
    <w:p w14:paraId="37BFFA4F" w14:textId="77777777" w:rsidR="005E17B8" w:rsidRDefault="005E17B8" w:rsidP="005E17B8">
      <w:r>
        <w:t>Model Input Size: The size of the input image during inference is 224x224. For most pre-trained models, 224 is the commonly used number.</w:t>
      </w:r>
    </w:p>
    <w:p w14:paraId="5AF277BF" w14:textId="77777777" w:rsidR="005E17B8" w:rsidRDefault="005E17B8" w:rsidP="005E17B8">
      <w:r>
        <w:t>Model Output: The model classifies the driver state into two classes: Active (0) and Sleepy (1).</w:t>
      </w:r>
    </w:p>
    <w:p w14:paraId="39BB4041" w14:textId="22E8CC6E" w:rsidR="005E17B8" w:rsidRDefault="005E17B8" w:rsidP="005E17B8">
      <w:r>
        <w:t>Training Data: The processed data set of images belonging to two classes that is, active and sleepy was prepared and augmented as per the requirement of the project.</w:t>
      </w:r>
    </w:p>
    <w:p w14:paraId="56C28683" w14:textId="77777777" w:rsidR="00774E60" w:rsidRDefault="00774E60" w:rsidP="005E17B8"/>
    <w:p w14:paraId="01DA4457" w14:textId="087B5DD4" w:rsidR="00774E60" w:rsidRDefault="007B0A54" w:rsidP="00297408">
      <w:pPr>
        <w:pStyle w:val="Heading3"/>
      </w:pPr>
      <w:bookmarkStart w:id="47" w:name="_Toc182960870"/>
      <w:r>
        <w:t xml:space="preserve">3.2.5 Real Time </w:t>
      </w:r>
      <w:r w:rsidR="00297408">
        <w:t>Detection Requirements</w:t>
      </w:r>
      <w:bookmarkEnd w:id="47"/>
    </w:p>
    <w:p w14:paraId="564477C1" w14:textId="77777777" w:rsidR="00B3093D" w:rsidRPr="00B3093D" w:rsidRDefault="00B3093D" w:rsidP="00B3093D"/>
    <w:p w14:paraId="7F3C35D0" w14:textId="77777777" w:rsidR="00297408" w:rsidRDefault="00297408" w:rsidP="00D13280">
      <w:pPr>
        <w:pStyle w:val="ListParagraph"/>
        <w:numPr>
          <w:ilvl w:val="0"/>
          <w:numId w:val="28"/>
        </w:numPr>
      </w:pPr>
      <w:r>
        <w:t>Video Capture and Face Detection:</w:t>
      </w:r>
    </w:p>
    <w:p w14:paraId="43E96D84" w14:textId="77777777" w:rsidR="00297408" w:rsidRDefault="00297408" w:rsidP="00D13280">
      <w:pPr>
        <w:pStyle w:val="ListParagraph"/>
        <w:numPr>
          <w:ilvl w:val="0"/>
          <w:numId w:val="29"/>
        </w:numPr>
      </w:pPr>
      <w:r>
        <w:t>The video feed from the webcam is captured using OpenCV. The webcam resolution must be at least 720p for proper facial feature detection.</w:t>
      </w:r>
    </w:p>
    <w:p w14:paraId="6D1B3731" w14:textId="77777777" w:rsidR="00297408" w:rsidRDefault="00297408" w:rsidP="00D13280">
      <w:pPr>
        <w:pStyle w:val="ListParagraph"/>
        <w:numPr>
          <w:ilvl w:val="0"/>
          <w:numId w:val="29"/>
        </w:numPr>
      </w:pPr>
      <w:r>
        <w:t>Haar Cascade Classifiers are used in order to detect faces and eyes from the video frames.</w:t>
      </w:r>
    </w:p>
    <w:p w14:paraId="482155A0" w14:textId="77777777" w:rsidR="00297408" w:rsidRDefault="00297408" w:rsidP="00D13280">
      <w:pPr>
        <w:pStyle w:val="ListParagraph"/>
        <w:numPr>
          <w:ilvl w:val="0"/>
          <w:numId w:val="28"/>
        </w:numPr>
      </w:pPr>
      <w:r>
        <w:t>Frame Processing:</w:t>
      </w:r>
    </w:p>
    <w:p w14:paraId="41DEBAA9" w14:textId="77777777" w:rsidR="00297408" w:rsidRDefault="00297408" w:rsidP="00D13280">
      <w:pPr>
        <w:pStyle w:val="ListParagraph"/>
        <w:numPr>
          <w:ilvl w:val="0"/>
          <w:numId w:val="30"/>
        </w:numPr>
      </w:pPr>
      <w:r>
        <w:lastRenderedPageBreak/>
        <w:t>Each frame is preprocessed by converting it to grayscale, detecting the face and eyes, and then resizing the eye region to 224x224 pixels before feeding it into the CNN model.</w:t>
      </w:r>
    </w:p>
    <w:p w14:paraId="18ABAF94" w14:textId="77777777" w:rsidR="00297408" w:rsidRDefault="00297408" w:rsidP="00D13280">
      <w:pPr>
        <w:pStyle w:val="ListParagraph"/>
        <w:numPr>
          <w:ilvl w:val="0"/>
          <w:numId w:val="30"/>
        </w:numPr>
      </w:pPr>
      <w:r>
        <w:t>Image normalization (scaling pixel values between 0 and 1) is applied to match the model's training conditions.</w:t>
      </w:r>
    </w:p>
    <w:p w14:paraId="0D7B6D80" w14:textId="77777777" w:rsidR="00297408" w:rsidRDefault="00297408" w:rsidP="00D13280">
      <w:pPr>
        <w:pStyle w:val="ListParagraph"/>
        <w:numPr>
          <w:ilvl w:val="0"/>
          <w:numId w:val="28"/>
        </w:numPr>
      </w:pPr>
      <w:r>
        <w:t>Decision Layer and Alarm System:</w:t>
      </w:r>
    </w:p>
    <w:p w14:paraId="53248BD5" w14:textId="77777777" w:rsidR="00297408" w:rsidRDefault="00297408" w:rsidP="00D13280">
      <w:pPr>
        <w:pStyle w:val="ListParagraph"/>
        <w:numPr>
          <w:ilvl w:val="0"/>
          <w:numId w:val="31"/>
        </w:numPr>
      </w:pPr>
      <w:r>
        <w:t>This system keeps track of a sleepy count, which counts the number of successive frames in which the driver is classified as sleepy.</w:t>
      </w:r>
    </w:p>
    <w:p w14:paraId="3C155D65" w14:textId="4DB73310" w:rsidR="00297408" w:rsidRDefault="00297408" w:rsidP="00D13280">
      <w:pPr>
        <w:pStyle w:val="ListParagraph"/>
        <w:numPr>
          <w:ilvl w:val="0"/>
          <w:numId w:val="31"/>
        </w:numPr>
      </w:pPr>
      <w:r>
        <w:t xml:space="preserve">An alarm is raised whenever the sleepy count goes beyond the threshold, set to </w:t>
      </w:r>
      <w:r w:rsidR="00BA19DC">
        <w:t xml:space="preserve">5 </w:t>
      </w:r>
      <w:r>
        <w:t>in the code, with a beep sound produced by winsound library. The alarm is reset when the driver is classified as "Active."</w:t>
      </w:r>
    </w:p>
    <w:p w14:paraId="1AACBE91" w14:textId="77777777" w:rsidR="00297408" w:rsidRDefault="00297408" w:rsidP="00D13280">
      <w:pPr>
        <w:pStyle w:val="ListParagraph"/>
        <w:numPr>
          <w:ilvl w:val="0"/>
          <w:numId w:val="28"/>
        </w:numPr>
      </w:pPr>
      <w:r>
        <w:t>User Interface:</w:t>
      </w:r>
    </w:p>
    <w:p w14:paraId="7017701A" w14:textId="77777777" w:rsidR="00297408" w:rsidRDefault="00297408" w:rsidP="00D13280">
      <w:pPr>
        <w:pStyle w:val="ListParagraph"/>
        <w:numPr>
          <w:ilvl w:val="0"/>
          <w:numId w:val="32"/>
        </w:numPr>
      </w:pPr>
      <w:r>
        <w:t>A Real-time display window for the webcam feed is presented along with status text indicating if the driver is "Active" or "Sleepy."</w:t>
      </w:r>
    </w:p>
    <w:p w14:paraId="2429B798" w14:textId="4E3494D3" w:rsidR="00297408" w:rsidRDefault="00297408" w:rsidP="00D13280">
      <w:pPr>
        <w:pStyle w:val="ListParagraph"/>
        <w:numPr>
          <w:ilvl w:val="0"/>
          <w:numId w:val="32"/>
        </w:numPr>
      </w:pPr>
      <w:r>
        <w:t>Finally, the frame is displayed by using OpenCV's imshow function, where a rectangle is drawn around the detected face for visual purposes:.</w:t>
      </w:r>
    </w:p>
    <w:p w14:paraId="47C342A6" w14:textId="77777777" w:rsidR="00D451D1" w:rsidRDefault="00D451D1" w:rsidP="00D451D1"/>
    <w:p w14:paraId="63C4B947" w14:textId="1C0F214C" w:rsidR="00D451D1" w:rsidRDefault="00D451D1" w:rsidP="00D451D1">
      <w:pPr>
        <w:pStyle w:val="Heading3"/>
      </w:pPr>
      <w:bookmarkStart w:id="48" w:name="_Toc182960871"/>
      <w:r>
        <w:t>3.2.6 Performance and Optimization Requirements</w:t>
      </w:r>
      <w:bookmarkEnd w:id="48"/>
    </w:p>
    <w:p w14:paraId="5418FDBA" w14:textId="77777777" w:rsidR="00D451D1" w:rsidRPr="00D451D1" w:rsidRDefault="00D451D1" w:rsidP="00D451D1"/>
    <w:p w14:paraId="0D04D507" w14:textId="77777777" w:rsidR="00D451D1" w:rsidRDefault="00D451D1" w:rsidP="00D451D1">
      <w:r w:rsidRPr="00D451D1">
        <w:rPr>
          <w:b/>
          <w:bCs/>
        </w:rPr>
        <w:t>Latency</w:t>
      </w:r>
      <w:r>
        <w:t>: The design should have low latency to make real-time predictions while recording a video. It is critical to alert the driver in time.</w:t>
      </w:r>
    </w:p>
    <w:p w14:paraId="0D6D272B" w14:textId="77777777" w:rsidR="00D451D1" w:rsidRDefault="00D451D1" w:rsidP="00D451D1">
      <w:r w:rsidRPr="00D451D1">
        <w:rPr>
          <w:b/>
          <w:bCs/>
        </w:rPr>
        <w:t>Accuracy:</w:t>
      </w:r>
      <w:r>
        <w:t xml:space="preserve"> The model will need to result in high accuracy rate for determination of the driver state to be either active or sleeping, classed through the trained dataset. The false alarms must be minimized.</w:t>
      </w:r>
    </w:p>
    <w:p w14:paraId="5BF42BC1" w14:textId="2F8443E3" w:rsidR="00D451D1" w:rsidRPr="00297408" w:rsidRDefault="00D451D1" w:rsidP="00D451D1">
      <w:r w:rsidRPr="00D451D1">
        <w:rPr>
          <w:b/>
          <w:bCs/>
        </w:rPr>
        <w:t>Scalability</w:t>
      </w:r>
      <w:r>
        <w:t>: The system should be able to adapt to different lighting conditions and varied drivers with minimal additional configuration or training data.</w:t>
      </w:r>
    </w:p>
    <w:p w14:paraId="63138611" w14:textId="42A53475" w:rsidR="003C4575" w:rsidRDefault="003C4575" w:rsidP="003C4575"/>
    <w:p w14:paraId="28F67FF2" w14:textId="568CA854" w:rsidR="003C4575" w:rsidRDefault="003C4575" w:rsidP="00C9082D">
      <w:pPr>
        <w:pStyle w:val="Heading3"/>
      </w:pPr>
      <w:bookmarkStart w:id="49" w:name="_Toc152069286"/>
      <w:bookmarkStart w:id="50" w:name="_Toc182960872"/>
      <w:r>
        <w:t>3.</w:t>
      </w:r>
      <w:r w:rsidR="003423AA">
        <w:t>2.</w:t>
      </w:r>
      <w:r w:rsidR="00BA19DC">
        <w:t>7</w:t>
      </w:r>
      <w:r w:rsidR="00A758E5">
        <w:t xml:space="preserve"> Jupyter Notebook</w:t>
      </w:r>
      <w:bookmarkEnd w:id="49"/>
      <w:bookmarkEnd w:id="50"/>
    </w:p>
    <w:p w14:paraId="78F36EF0" w14:textId="77777777" w:rsidR="00DD3AAB" w:rsidRDefault="00DD3AAB" w:rsidP="00DD3AAB"/>
    <w:p w14:paraId="68C93DEC" w14:textId="46BC9C01" w:rsidR="00BA19DC" w:rsidRDefault="00B92CED" w:rsidP="00DD3AAB">
      <w:r w:rsidRPr="00B92CED">
        <w:t xml:space="preserve">Jupyter Notebook is an interactive web application that allows you to create and share documents that contain live code, visualizations, and narrative text. It’s widely used in data science, machine learning, and academic research because it provides a flexible environment </w:t>
      </w:r>
      <w:r w:rsidRPr="00B92CED">
        <w:lastRenderedPageBreak/>
        <w:t>for experimentation and documentation. With Jupyter, you can write code in a variety of programming languages, visualize data, and include explanatory text, all in one place.</w:t>
      </w:r>
    </w:p>
    <w:p w14:paraId="57A2B012" w14:textId="77777777" w:rsidR="00B92CED" w:rsidRPr="00DD3AAB" w:rsidRDefault="00B92CED" w:rsidP="00DD3AAB"/>
    <w:p w14:paraId="53849BD3" w14:textId="7D612A7A" w:rsidR="00BA19DC" w:rsidRDefault="00BA19DC" w:rsidP="00BA19DC">
      <w:pPr>
        <w:pStyle w:val="Heading3"/>
      </w:pPr>
      <w:bookmarkStart w:id="51" w:name="_Toc152069285"/>
      <w:bookmarkStart w:id="52" w:name="_Toc182960873"/>
      <w:r>
        <w:t>3.2.8 PyCharm</w:t>
      </w:r>
      <w:bookmarkEnd w:id="51"/>
      <w:bookmarkEnd w:id="52"/>
      <w:r w:rsidR="00B92CED">
        <w:t xml:space="preserve"> </w:t>
      </w:r>
    </w:p>
    <w:p w14:paraId="215ACA44" w14:textId="77777777" w:rsidR="00BA19DC" w:rsidRPr="00D95F26" w:rsidRDefault="00BA19DC" w:rsidP="00BA19DC"/>
    <w:p w14:paraId="0BD70D63" w14:textId="5EF96450" w:rsidR="00D95F26" w:rsidRPr="00D95F26" w:rsidRDefault="007B4878" w:rsidP="00D95F26">
      <w:r w:rsidRPr="007B4878">
        <w:t>For Python programming, Jupyter Notebook is a popular choice, but if you prefer a more traditional development environment, PyCharm is an excellent option. PyCharm is a well-liked integrated development environment (IDE) that offers sophisticated code analysis, debugging, and project navigation tools. It supports databases, web development frameworks, and popular version control systems. With its intuitive interface and intelligent coding assistance, PyCharm enhances the efficiency of Python development. Whether you choose Jupyter Notebook for its interactivity or PyCharm for its robust features, both tools can effectively support your programming needs.</w:t>
      </w:r>
    </w:p>
    <w:p w14:paraId="51897CAA" w14:textId="2A5EAE09" w:rsidR="003176B5" w:rsidRDefault="003176B5" w:rsidP="003176B5">
      <w:pPr>
        <w:keepNext/>
      </w:pPr>
    </w:p>
    <w:p w14:paraId="7F09D041" w14:textId="1B2355E2" w:rsidR="00FA28AF" w:rsidRPr="00FA28AF" w:rsidRDefault="00FA28AF" w:rsidP="00FA28AF">
      <w:bookmarkStart w:id="53" w:name="_Toc152069291"/>
    </w:p>
    <w:p w14:paraId="399046D0" w14:textId="5545A48B" w:rsidR="005C6E80" w:rsidRPr="005C6E80" w:rsidRDefault="005C6E80" w:rsidP="005C6E80"/>
    <w:bookmarkEnd w:id="53"/>
    <w:p w14:paraId="0888F247" w14:textId="77777777" w:rsidR="00D0644F" w:rsidRDefault="00D0644F" w:rsidP="00D0644F"/>
    <w:p w14:paraId="46CE18AD" w14:textId="77777777" w:rsidR="00D0644F" w:rsidRDefault="00D0644F" w:rsidP="00D0644F"/>
    <w:p w14:paraId="61F60E6D" w14:textId="77777777" w:rsidR="00D0644F" w:rsidRPr="00D0644F" w:rsidRDefault="00D0644F" w:rsidP="00D0644F"/>
    <w:p w14:paraId="1573695D" w14:textId="77777777" w:rsidR="001D0E24" w:rsidRDefault="001D0E24" w:rsidP="001D0E24"/>
    <w:p w14:paraId="3964401D" w14:textId="77777777" w:rsidR="00C20CEA" w:rsidRDefault="00C20CEA" w:rsidP="001D0E24"/>
    <w:p w14:paraId="4F4CAF1A" w14:textId="77777777" w:rsidR="00C20CEA" w:rsidRDefault="00C20CEA" w:rsidP="001D0E24"/>
    <w:p w14:paraId="5C6E5D85" w14:textId="77777777" w:rsidR="00C20CEA" w:rsidRDefault="00C20CEA" w:rsidP="001D0E24"/>
    <w:p w14:paraId="462EE3DB" w14:textId="77777777" w:rsidR="00C20CEA" w:rsidRDefault="00C20CEA" w:rsidP="001D0E24"/>
    <w:p w14:paraId="571AB91F" w14:textId="77777777" w:rsidR="00C20CEA" w:rsidRDefault="00C20CEA" w:rsidP="001D0E24"/>
    <w:p w14:paraId="3284F0B3" w14:textId="77777777" w:rsidR="00C20CEA" w:rsidRDefault="00C20CEA" w:rsidP="001D0E24"/>
    <w:p w14:paraId="3A45D29E" w14:textId="77777777" w:rsidR="00C20CEA" w:rsidRDefault="00C20CEA" w:rsidP="001D0E24"/>
    <w:p w14:paraId="5B838263" w14:textId="77777777" w:rsidR="00C20CEA" w:rsidRDefault="00C20CEA" w:rsidP="001D0E24"/>
    <w:p w14:paraId="450B2563" w14:textId="77777777" w:rsidR="00C20CEA" w:rsidRDefault="00C20CEA" w:rsidP="001D0E24"/>
    <w:p w14:paraId="4CC02797" w14:textId="77777777" w:rsidR="00C20CEA" w:rsidRPr="001D0E24" w:rsidRDefault="00C20CEA" w:rsidP="001D0E24"/>
    <w:p w14:paraId="5A5E606D" w14:textId="0D925E53" w:rsidR="00396ED3" w:rsidRDefault="00396ED3" w:rsidP="001D0E24"/>
    <w:p w14:paraId="16F46B20" w14:textId="72AC509D" w:rsidR="00396053" w:rsidRDefault="00A0240C" w:rsidP="00FC0FDB">
      <w:pPr>
        <w:pStyle w:val="Heading1"/>
      </w:pPr>
      <w:bookmarkStart w:id="54" w:name="_Toc182960874"/>
      <w:r w:rsidRPr="00045FF9">
        <w:lastRenderedPageBreak/>
        <w:t>Chapter</w:t>
      </w:r>
      <w:r>
        <w:t xml:space="preserve"> </w:t>
      </w:r>
      <w:bookmarkStart w:id="55" w:name="_Toc151988751"/>
      <w:bookmarkStart w:id="56" w:name="_Toc152069295"/>
      <w:r w:rsidR="004E3E6D" w:rsidRPr="00045FF9">
        <w:t>4</w:t>
      </w:r>
      <w:bookmarkEnd w:id="54"/>
    </w:p>
    <w:p w14:paraId="73F4D833" w14:textId="077494AD" w:rsidR="000F7248" w:rsidRPr="00EF3A93" w:rsidRDefault="00061B9E" w:rsidP="00EF3A93">
      <w:pPr>
        <w:jc w:val="center"/>
        <w:rPr>
          <w:b/>
          <w:sz w:val="36"/>
          <w:szCs w:val="36"/>
        </w:rPr>
      </w:pPr>
      <w:bookmarkStart w:id="57" w:name="_Toc151988752"/>
      <w:bookmarkEnd w:id="55"/>
      <w:bookmarkEnd w:id="56"/>
      <w:r w:rsidRPr="00EF3A93">
        <w:rPr>
          <w:b/>
          <w:sz w:val="36"/>
          <w:szCs w:val="36"/>
        </w:rPr>
        <w:t>DESIGN AND IMPLEMENTATION</w:t>
      </w:r>
    </w:p>
    <w:p w14:paraId="3284F9BB" w14:textId="77777777" w:rsidR="00FC0FDB" w:rsidRPr="00FC0FDB" w:rsidRDefault="00FC0FDB" w:rsidP="00FC0FDB"/>
    <w:p w14:paraId="337E1DB1" w14:textId="4C1EB46C" w:rsidR="000F7248" w:rsidRDefault="000F7248" w:rsidP="00BE3D70">
      <w:pPr>
        <w:pStyle w:val="Heading2"/>
      </w:pPr>
      <w:bookmarkStart w:id="58" w:name="_Toc182960875"/>
      <w:r>
        <w:t>4.</w:t>
      </w:r>
      <w:r w:rsidR="001B79A0">
        <w:t>1</w:t>
      </w:r>
      <w:r>
        <w:t xml:space="preserve"> Proposed System and Advantages</w:t>
      </w:r>
      <w:bookmarkEnd w:id="58"/>
    </w:p>
    <w:p w14:paraId="0845EF83" w14:textId="77777777" w:rsidR="000F7248" w:rsidRDefault="000F7248" w:rsidP="000F7248"/>
    <w:p w14:paraId="6D15B443" w14:textId="1C344D45" w:rsidR="00142B37" w:rsidRPr="006C45B3" w:rsidRDefault="006357CD" w:rsidP="00DE3707">
      <w:pPr>
        <w:pStyle w:val="Heading3"/>
        <w:rPr>
          <w:b w:val="0"/>
          <w:bCs/>
        </w:rPr>
      </w:pPr>
      <w:bookmarkStart w:id="59" w:name="_Toc182960876"/>
      <w:r>
        <w:t xml:space="preserve">4.1.1 </w:t>
      </w:r>
      <w:r w:rsidR="000F7248" w:rsidRPr="000F7248">
        <w:t>Proposed System</w:t>
      </w:r>
      <w:bookmarkEnd w:id="59"/>
    </w:p>
    <w:p w14:paraId="2184C6EA" w14:textId="3F3F1A68" w:rsidR="00142B37" w:rsidRDefault="00142B37" w:rsidP="00142B37">
      <w:r>
        <w:t>The proposed system integrates a live detection tool for driver drowsiness based on deep learning, utilizing a Convolutional Neural Network (CNN) model in combination with computer vision techniques such as OpenCV and Haar Cascade Classifiers. The system is designed to classify the driver's eye state into "</w:t>
      </w:r>
      <w:r w:rsidR="007B4878">
        <w:t>Active</w:t>
      </w:r>
      <w:r>
        <w:t>" or "</w:t>
      </w:r>
      <w:r w:rsidR="007B4878">
        <w:t>Sleepy</w:t>
      </w:r>
      <w:r>
        <w:t>" and alert them in case of prolonged drowsiness. The key components of the system are:</w:t>
      </w:r>
    </w:p>
    <w:p w14:paraId="7DCFD1A6" w14:textId="6B43EF07" w:rsidR="00142B37" w:rsidRDefault="00142B37" w:rsidP="00142B37"/>
    <w:p w14:paraId="56E8AC1D" w14:textId="5EBAF5E0" w:rsidR="00142B37" w:rsidRPr="00FF1365" w:rsidRDefault="00142B37" w:rsidP="00D13280">
      <w:pPr>
        <w:pStyle w:val="ListParagraph"/>
        <w:numPr>
          <w:ilvl w:val="0"/>
          <w:numId w:val="5"/>
        </w:numPr>
      </w:pPr>
      <w:r w:rsidRPr="00FF1365">
        <w:t>Web Cam Integration to Monitor Live</w:t>
      </w:r>
      <w:r w:rsidR="00057606" w:rsidRPr="00FF1365">
        <w:t>:</w:t>
      </w:r>
      <w:r w:rsidRPr="00FF1365">
        <w:t xml:space="preserve"> </w:t>
      </w:r>
      <w:r w:rsidR="008628DF" w:rsidRPr="008628DF">
        <w:t>This step involves integrating a webcam to capture live video frames of the driver's face. Each frame is analyzed in real-time to detect facial features.</w:t>
      </w:r>
    </w:p>
    <w:p w14:paraId="56C49B49" w14:textId="28E3ECDA" w:rsidR="00142B37" w:rsidRPr="00E564D7" w:rsidRDefault="004C6AA0" w:rsidP="00D13280">
      <w:pPr>
        <w:pStyle w:val="ListParagraph"/>
        <w:numPr>
          <w:ilvl w:val="0"/>
          <w:numId w:val="5"/>
        </w:numPr>
      </w:pPr>
      <w:r>
        <w:rPr>
          <w:noProof/>
        </w:rPr>
        <mc:AlternateContent>
          <mc:Choice Requires="wps">
            <w:drawing>
              <wp:anchor distT="0" distB="0" distL="114300" distR="114300" simplePos="0" relativeHeight="251727360" behindDoc="0" locked="0" layoutInCell="1" allowOverlap="1" wp14:anchorId="4710E375" wp14:editId="729CC50E">
                <wp:simplePos x="0" y="0"/>
                <wp:positionH relativeFrom="page">
                  <wp:posOffset>2552037</wp:posOffset>
                </wp:positionH>
                <wp:positionV relativeFrom="paragraph">
                  <wp:posOffset>2334757</wp:posOffset>
                </wp:positionV>
                <wp:extent cx="1661823" cy="238540"/>
                <wp:effectExtent l="0" t="0" r="0" b="9525"/>
                <wp:wrapNone/>
                <wp:docPr id="1102006031" name="Text Box 16"/>
                <wp:cNvGraphicFramePr/>
                <a:graphic xmlns:a="http://schemas.openxmlformats.org/drawingml/2006/main">
                  <a:graphicData uri="http://schemas.microsoft.com/office/word/2010/wordprocessingShape">
                    <wps:wsp>
                      <wps:cNvSpPr txBox="1"/>
                      <wps:spPr>
                        <a:xfrm>
                          <a:off x="0" y="0"/>
                          <a:ext cx="1661823" cy="238540"/>
                        </a:xfrm>
                        <a:prstGeom prst="rect">
                          <a:avLst/>
                        </a:prstGeom>
                        <a:solidFill>
                          <a:schemeClr val="lt1"/>
                        </a:solidFill>
                        <a:ln w="6350">
                          <a:noFill/>
                        </a:ln>
                      </wps:spPr>
                      <wps:txbx>
                        <w:txbxContent>
                          <w:p w14:paraId="7D71C732" w14:textId="667C80EA" w:rsidR="004C6AA0" w:rsidRPr="004C6AA0" w:rsidRDefault="004C6AA0" w:rsidP="004C6AA0">
                            <w:pPr>
                              <w:rPr>
                                <w:sz w:val="19"/>
                                <w:szCs w:val="19"/>
                              </w:rPr>
                            </w:pPr>
                            <w:r w:rsidRPr="004C6AA0">
                              <w:rPr>
                                <w:b/>
                                <w:bCs/>
                                <w:sz w:val="19"/>
                                <w:szCs w:val="19"/>
                              </w:rPr>
                              <w:t>Fig.1</w:t>
                            </w:r>
                            <w:r w:rsidRPr="004C6AA0">
                              <w:rPr>
                                <w:sz w:val="19"/>
                                <w:szCs w:val="19"/>
                              </w:rPr>
                              <w:t xml:space="preserve"> Haar Cascade approach</w:t>
                            </w:r>
                          </w:p>
                          <w:p w14:paraId="1A1414E6" w14:textId="77777777" w:rsidR="004C6AA0" w:rsidRDefault="004C6A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0E375" id="_x0000_t202" coordsize="21600,21600" o:spt="202" path="m,l,21600r21600,l21600,xe">
                <v:stroke joinstyle="miter"/>
                <v:path gradientshapeok="t" o:connecttype="rect"/>
              </v:shapetype>
              <v:shape id="Text Box 16" o:spid="_x0000_s1026" type="#_x0000_t202" style="position:absolute;left:0;text-align:left;margin-left:200.95pt;margin-top:183.85pt;width:130.85pt;height:18.8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" fillcolor="white [3201]" stroked="f" strokeweight=".5pt">
                <v:textbox>
                  <w:txbxContent>
                    <w:p w14:paraId="7D71C732" w14:textId="667C80EA" w:rsidR="004C6AA0" w:rsidRPr="004C6AA0" w:rsidRDefault="004C6AA0" w:rsidP="004C6AA0">
                      <w:pPr>
                        <w:rPr>
                          <w:sz w:val="19"/>
                          <w:szCs w:val="19"/>
                        </w:rPr>
                      </w:pPr>
                      <w:r w:rsidRPr="004C6AA0">
                        <w:rPr>
                          <w:b/>
                          <w:bCs/>
                          <w:sz w:val="19"/>
                          <w:szCs w:val="19"/>
                        </w:rPr>
                        <w:t>Fig.1</w:t>
                      </w:r>
                      <w:r w:rsidRPr="004C6AA0">
                        <w:rPr>
                          <w:sz w:val="19"/>
                          <w:szCs w:val="19"/>
                        </w:rPr>
                        <w:t xml:space="preserve"> Haar Cascade approach</w:t>
                      </w:r>
                    </w:p>
                    <w:p w14:paraId="1A1414E6" w14:textId="77777777" w:rsidR="004C6AA0" w:rsidRDefault="004C6AA0"/>
                  </w:txbxContent>
                </v:textbox>
                <w10:wrap anchorx="page"/>
              </v:shape>
            </w:pict>
          </mc:Fallback>
        </mc:AlternateContent>
      </w:r>
      <w:r w:rsidR="00E564D7" w:rsidRPr="00E564D7">
        <w:rPr>
          <w:noProof/>
        </w:rPr>
        <w:drawing>
          <wp:anchor distT="0" distB="0" distL="114300" distR="114300" simplePos="0" relativeHeight="251717120" behindDoc="0" locked="0" layoutInCell="1" allowOverlap="1" wp14:anchorId="2C5A3D4C" wp14:editId="61DCF3A6">
            <wp:simplePos x="0" y="0"/>
            <wp:positionH relativeFrom="margin">
              <wp:align>center</wp:align>
            </wp:positionH>
            <wp:positionV relativeFrom="paragraph">
              <wp:posOffset>999490</wp:posOffset>
            </wp:positionV>
            <wp:extent cx="2476800" cy="1411200"/>
            <wp:effectExtent l="0" t="0" r="0" b="0"/>
            <wp:wrapTopAndBottom/>
            <wp:docPr id="214504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0242" name=""/>
                    <pic:cNvPicPr/>
                  </pic:nvPicPr>
                  <pic:blipFill>
                    <a:blip r:embed="rId18"/>
                    <a:stretch>
                      <a:fillRect/>
                    </a:stretch>
                  </pic:blipFill>
                  <pic:spPr>
                    <a:xfrm>
                      <a:off x="0" y="0"/>
                      <a:ext cx="2476800" cy="1411200"/>
                    </a:xfrm>
                    <a:prstGeom prst="rect">
                      <a:avLst/>
                    </a:prstGeom>
                  </pic:spPr>
                </pic:pic>
              </a:graphicData>
            </a:graphic>
            <wp14:sizeRelH relativeFrom="margin">
              <wp14:pctWidth>0</wp14:pctWidth>
            </wp14:sizeRelH>
            <wp14:sizeRelV relativeFrom="margin">
              <wp14:pctHeight>0</wp14:pctHeight>
            </wp14:sizeRelV>
          </wp:anchor>
        </w:drawing>
      </w:r>
      <w:r w:rsidR="00142B37" w:rsidRPr="00FF1365">
        <w:t>Face Detection and Eye Detection using Haar Cascade Classifiers:</w:t>
      </w:r>
      <w:r w:rsidR="00FD6AD9" w:rsidRPr="00FF1365">
        <w:t xml:space="preserve"> </w:t>
      </w:r>
      <w:r w:rsidR="00142B37" w:rsidRPr="00FF1365">
        <w:t xml:space="preserve">OpenCV's Haar Cascade Classifiers are used </w:t>
      </w:r>
      <w:r w:rsidR="008628DF">
        <w:t>to detect</w:t>
      </w:r>
      <w:r w:rsidR="00142B37" w:rsidRPr="00FF1365">
        <w:t xml:space="preserve"> face</w:t>
      </w:r>
      <w:r w:rsidR="008628DF">
        <w:t>s</w:t>
      </w:r>
      <w:r w:rsidR="00142B37" w:rsidRPr="00FF1365">
        <w:t xml:space="preserve"> and eye</w:t>
      </w:r>
      <w:r w:rsidR="008628DF">
        <w:t xml:space="preserve">s </w:t>
      </w:r>
      <w:r w:rsidR="00142B37" w:rsidRPr="00FF1365">
        <w:t xml:space="preserve">in </w:t>
      </w:r>
      <w:r w:rsidR="008628DF">
        <w:t>each</w:t>
      </w:r>
      <w:r w:rsidR="00142B37" w:rsidRPr="00FF1365">
        <w:t xml:space="preserve"> frame</w:t>
      </w:r>
      <w:r w:rsidR="008628DF">
        <w:t xml:space="preserve"> of video feed</w:t>
      </w:r>
      <w:r w:rsidR="00142B37" w:rsidRPr="00FF1365">
        <w:t xml:space="preserve">. </w:t>
      </w:r>
      <w:r w:rsidR="008628DF" w:rsidRPr="008628DF">
        <w:rPr>
          <w:lang w:val="en-US"/>
        </w:rPr>
        <w:t>Once we identify a face, we zoom in on the eye regions to ensure we capture the most critical details.</w:t>
      </w:r>
      <w:r w:rsidR="00C54120">
        <w:rPr>
          <w:lang w:val="en-US"/>
        </w:rPr>
        <w:t xml:space="preserve"> </w:t>
      </w:r>
    </w:p>
    <w:p w14:paraId="129264D5" w14:textId="6A826EDC" w:rsidR="00E564D7" w:rsidRPr="00FF1365" w:rsidRDefault="00E564D7" w:rsidP="00E564D7">
      <w:pPr>
        <w:ind w:left="360"/>
      </w:pPr>
    </w:p>
    <w:p w14:paraId="01A078A5" w14:textId="178CB0A8" w:rsidR="00122A9A" w:rsidRPr="00FF1365" w:rsidRDefault="00142B37" w:rsidP="00D13280">
      <w:pPr>
        <w:pStyle w:val="ListParagraph"/>
        <w:numPr>
          <w:ilvl w:val="0"/>
          <w:numId w:val="5"/>
        </w:numPr>
      </w:pPr>
      <w:r w:rsidRPr="00FF1365">
        <w:t>CNN Model for Eye State Classification:</w:t>
      </w:r>
      <w:r w:rsidR="00FD6AD9" w:rsidRPr="00FF1365">
        <w:t xml:space="preserve"> </w:t>
      </w:r>
      <w:r w:rsidRPr="00FF1365">
        <w:t>The CNN model is used to classify eye regions into "</w:t>
      </w:r>
      <w:r w:rsidR="008628DF">
        <w:t>Active</w:t>
      </w:r>
      <w:r w:rsidRPr="00FF1365">
        <w:t>" or "</w:t>
      </w:r>
      <w:r w:rsidR="008628DF">
        <w:t>Sleepy</w:t>
      </w:r>
      <w:r w:rsidRPr="00FF1365">
        <w:t>." The reason behind choosing the CNN is for the ability to extract proper spatial features, particularly suited for real-time applications with robust and accurate prediction.</w:t>
      </w:r>
    </w:p>
    <w:p w14:paraId="39BF7049" w14:textId="2E16AE08" w:rsidR="00122A9A" w:rsidRPr="00FF1365" w:rsidRDefault="00142B37" w:rsidP="00D13280">
      <w:pPr>
        <w:pStyle w:val="ListParagraph"/>
        <w:numPr>
          <w:ilvl w:val="0"/>
          <w:numId w:val="5"/>
        </w:numPr>
      </w:pPr>
      <w:r w:rsidRPr="00FF1365">
        <w:t>Alarm System Based on Sleepy Frame Threshold:</w:t>
      </w:r>
      <w:r w:rsidR="00122A9A" w:rsidRPr="00FF1365">
        <w:t xml:space="preserve"> </w:t>
      </w:r>
      <w:r w:rsidRPr="00FF1365">
        <w:t>If the system or the algorithm detects more than a given number of consecutive "C</w:t>
      </w:r>
      <w:r w:rsidR="008628DF">
        <w:t>losed</w:t>
      </w:r>
      <w:r w:rsidRPr="00FF1365">
        <w:t xml:space="preserve">" eye frames, it activates the alarm. </w:t>
      </w:r>
      <w:r w:rsidRPr="00FF1365">
        <w:lastRenderedPageBreak/>
        <w:t>The mechanism, therefore, helps reduce false alarms resulting from minimal blinking and ensures that alerts are produced only when sleepiness is detected.</w:t>
      </w:r>
      <w:r w:rsidR="00122A9A" w:rsidRPr="00FF1365">
        <w:t xml:space="preserve"> </w:t>
      </w:r>
      <w:r w:rsidRPr="00FF1365">
        <w:t>In case the system detects drowsiness, it triggers an alert sound to wake the driver. When the driver's eyes recover into an "Open" state, the alarm automatically stops and the system returns to an "Active" status.</w:t>
      </w:r>
    </w:p>
    <w:p w14:paraId="658AAAD6" w14:textId="005B2515" w:rsidR="000F7248" w:rsidRPr="00FF1365" w:rsidRDefault="00142B37" w:rsidP="00D13280">
      <w:pPr>
        <w:pStyle w:val="ListParagraph"/>
        <w:numPr>
          <w:ilvl w:val="0"/>
          <w:numId w:val="5"/>
        </w:numPr>
      </w:pPr>
      <w:r w:rsidRPr="00FF1365">
        <w:t>User-Friendly Implementation</w:t>
      </w:r>
      <w:r w:rsidR="00122A9A" w:rsidRPr="00FF1365">
        <w:t xml:space="preserve">: </w:t>
      </w:r>
      <w:r w:rsidR="00D84F90" w:rsidRPr="00D84F90">
        <w:t>We’ve built the system using Python, which makes it not only modular but also easy to tweak and expand as needed. This means we can easily add new features, like detecting yawning or tracking fatigue levels, without compromising the smooth operation of the system. Our goal is to create a seamless and non-intrusive driver drowsiness monitoring system that provides timely alerts, helping to keep drivers safe and prevent accidents on the road.</w:t>
      </w:r>
    </w:p>
    <w:p w14:paraId="2741A236" w14:textId="77777777" w:rsidR="00A75876" w:rsidRDefault="00A75876" w:rsidP="00142B37"/>
    <w:p w14:paraId="28920E0F" w14:textId="6CA09278" w:rsidR="000F7248" w:rsidRDefault="00442D62" w:rsidP="00BA1221">
      <w:pPr>
        <w:pStyle w:val="Heading3"/>
      </w:pPr>
      <w:bookmarkStart w:id="60" w:name="_Toc182960877"/>
      <w:r>
        <w:t>4.1.</w:t>
      </w:r>
      <w:r w:rsidR="00BA1221">
        <w:t xml:space="preserve">2 </w:t>
      </w:r>
      <w:r w:rsidR="000F7248">
        <w:t>Advantages</w:t>
      </w:r>
      <w:bookmarkEnd w:id="60"/>
    </w:p>
    <w:p w14:paraId="063215D1" w14:textId="77777777" w:rsidR="000F7248" w:rsidRDefault="000F7248" w:rsidP="000F7248"/>
    <w:p w14:paraId="4A7BA786" w14:textId="77777777" w:rsidR="000F7248" w:rsidRDefault="000F7248" w:rsidP="000F7248">
      <w:r>
        <w:t>The proposed system has a number of advantages over other existing techniques as follows:</w:t>
      </w:r>
    </w:p>
    <w:p w14:paraId="04D6AD27" w14:textId="51F14B89" w:rsidR="000F7248" w:rsidRDefault="000F7248" w:rsidP="000F7248"/>
    <w:p w14:paraId="7541E997" w14:textId="562A24FE" w:rsidR="006C3428" w:rsidRPr="00CD6C2D" w:rsidRDefault="000F7248" w:rsidP="00D13280">
      <w:pPr>
        <w:pStyle w:val="ListParagraph"/>
        <w:numPr>
          <w:ilvl w:val="0"/>
          <w:numId w:val="6"/>
        </w:numPr>
      </w:pPr>
      <w:r w:rsidRPr="00CD6C2D">
        <w:t>Non-Intrusive and Non-Discomfort:</w:t>
      </w:r>
      <w:r w:rsidR="006C3428" w:rsidRPr="00CD6C2D">
        <w:t xml:space="preserve"> </w:t>
      </w:r>
      <w:r w:rsidR="00E8129E" w:rsidRPr="00E8129E">
        <w:t>Unlike methods that require physical sensors, our system uses just a camera to keep an eye on the driver’s attention. This means no uncomfortable devices are needed, making the driving experience much more pleasant.</w:t>
      </w:r>
    </w:p>
    <w:p w14:paraId="3C780CEC" w14:textId="59D462AC" w:rsidR="006C3428" w:rsidRPr="00CD6C2D" w:rsidRDefault="000F7248" w:rsidP="00D13280">
      <w:pPr>
        <w:pStyle w:val="ListParagraph"/>
        <w:numPr>
          <w:ilvl w:val="0"/>
          <w:numId w:val="6"/>
        </w:numPr>
      </w:pPr>
      <w:r w:rsidRPr="00CD6C2D">
        <w:t xml:space="preserve"> Real-Time Detection and Response:</w:t>
      </w:r>
      <w:r w:rsidR="006C3428" w:rsidRPr="00CD6C2D">
        <w:t xml:space="preserve"> </w:t>
      </w:r>
      <w:r w:rsidR="00E8129E" w:rsidRPr="00E8129E">
        <w:t>Our CNN model works quickly, capturing and processing images in real time. This allows for immediate feedback, which can be crucial in preventing accidents caused by drowsiness.</w:t>
      </w:r>
    </w:p>
    <w:p w14:paraId="77940074" w14:textId="6F5DABCB" w:rsidR="000F7248" w:rsidRPr="00CD6C2D" w:rsidRDefault="000F7248" w:rsidP="00D13280">
      <w:pPr>
        <w:pStyle w:val="ListParagraph"/>
        <w:numPr>
          <w:ilvl w:val="0"/>
          <w:numId w:val="6"/>
        </w:numPr>
      </w:pPr>
      <w:r w:rsidRPr="00CD6C2D">
        <w:t>Efficient and Optimized Performance: It uses the CNN architecture, which ensures robust feature extraction and accurate predictions. This model has good computational efficiency and can be easily deployed on standard hardware without much latency.</w:t>
      </w:r>
    </w:p>
    <w:p w14:paraId="62DE502B" w14:textId="7F1C03CB" w:rsidR="00CD6C2D" w:rsidRPr="00CD6C2D" w:rsidRDefault="00E8129E" w:rsidP="00D13280">
      <w:pPr>
        <w:pStyle w:val="ListParagraph"/>
        <w:numPr>
          <w:ilvl w:val="0"/>
          <w:numId w:val="6"/>
        </w:numPr>
      </w:pPr>
      <w:r>
        <w:t xml:space="preserve">Enhanced </w:t>
      </w:r>
      <w:r w:rsidR="000F7248" w:rsidRPr="00CD6C2D">
        <w:t xml:space="preserve">Eye State Monitoring: </w:t>
      </w:r>
      <w:r w:rsidRPr="00E8129E">
        <w:t>The system focuses on monitoring whether the driver’s eyes are open or closed, providing a direct way to</w:t>
      </w:r>
      <w:r>
        <w:t xml:space="preserve"> identify</w:t>
      </w:r>
      <w:r w:rsidRPr="00E8129E">
        <w:t xml:space="preserve"> signs of drowsiness</w:t>
      </w:r>
      <w:r w:rsidR="000F7248" w:rsidRPr="00CD6C2D">
        <w:t>.</w:t>
      </w:r>
    </w:p>
    <w:p w14:paraId="65C8785E" w14:textId="661EE8B6" w:rsidR="00CD6C2D" w:rsidRPr="00CD6C2D" w:rsidRDefault="00E8129E" w:rsidP="00D13280">
      <w:pPr>
        <w:pStyle w:val="ListParagraph"/>
        <w:numPr>
          <w:ilvl w:val="0"/>
          <w:numId w:val="6"/>
        </w:numPr>
      </w:pPr>
      <w:r w:rsidRPr="00CD6C2D">
        <w:t xml:space="preserve">Adaptability </w:t>
      </w:r>
      <w:r>
        <w:t xml:space="preserve">to </w:t>
      </w:r>
      <w:r w:rsidR="000F7248" w:rsidRPr="00CD6C2D">
        <w:t xml:space="preserve">Real-World Conditions: </w:t>
      </w:r>
      <w:r w:rsidRPr="00E8129E">
        <w:t>Our system is designed to handle a variety of real-world situations</w:t>
      </w:r>
      <w:r>
        <w:t xml:space="preserve"> utilizing OpenCV’s image processing capabilities</w:t>
      </w:r>
      <w:r w:rsidR="000F7248" w:rsidRPr="00CD6C2D">
        <w:t>.</w:t>
      </w:r>
    </w:p>
    <w:p w14:paraId="139B231D" w14:textId="34D03752" w:rsidR="000F7248" w:rsidRPr="00CD6C2D" w:rsidRDefault="000F7248" w:rsidP="00D13280">
      <w:pPr>
        <w:pStyle w:val="ListParagraph"/>
        <w:numPr>
          <w:ilvl w:val="0"/>
          <w:numId w:val="6"/>
        </w:numPr>
      </w:pPr>
      <w:r w:rsidRPr="00CD6C2D">
        <w:t xml:space="preserve">Scalability for Future Development: </w:t>
      </w:r>
      <w:r w:rsidR="00AE441D" w:rsidRPr="00AE441D">
        <w:t>The modular design of the system means it can easily be upgraded. This thoughtful approach, combined with the advanced capabilities of CNN, ensures that the system remains effective, user-friendly, and ready for real-world use.</w:t>
      </w:r>
    </w:p>
    <w:p w14:paraId="5EE2EF07" w14:textId="3A207D93" w:rsidR="00F47C5B" w:rsidRDefault="008133FF" w:rsidP="00F256D3">
      <w:pPr>
        <w:pStyle w:val="Heading2"/>
      </w:pPr>
      <w:r>
        <w:lastRenderedPageBreak/>
        <w:t xml:space="preserve"> </w:t>
      </w:r>
      <w:bookmarkStart w:id="61" w:name="_Toc182960878"/>
      <w:r w:rsidR="00870617">
        <w:t>4.2</w:t>
      </w:r>
      <w:r>
        <w:t xml:space="preserve"> </w:t>
      </w:r>
      <w:r w:rsidR="000F7248">
        <w:t>Methodology</w:t>
      </w:r>
      <w:bookmarkEnd w:id="61"/>
    </w:p>
    <w:p w14:paraId="413FF6AE" w14:textId="4A0DC1D0" w:rsidR="000F7248" w:rsidRDefault="0091560E" w:rsidP="0091560E">
      <w:pPr>
        <w:pStyle w:val="Heading3"/>
      </w:pPr>
      <w:bookmarkStart w:id="62" w:name="_Toc182960879"/>
      <w:r>
        <w:t xml:space="preserve">4.2.1 </w:t>
      </w:r>
      <w:r w:rsidR="000F7248">
        <w:t>Data Collection</w:t>
      </w:r>
      <w:bookmarkEnd w:id="62"/>
    </w:p>
    <w:p w14:paraId="22AADFDE" w14:textId="77777777" w:rsidR="006A5E3B" w:rsidRDefault="006A5E3B" w:rsidP="006A5E3B">
      <w:pPr>
        <w:rPr>
          <w:lang w:val="en-IN"/>
        </w:rPr>
      </w:pPr>
      <w:r w:rsidRPr="006A5E3B">
        <w:rPr>
          <w:lang w:val="en-IN"/>
        </w:rPr>
        <w:t>In our project, we started by gathering raw data from Kaggle, which offered a collection of images featuring open and closed eyes. This dataset included 726 images for each category, giving us a total of 1,452 images. While this was a good foundation, we quickly realized it wasn’t enough to effectively detect driver drowsiness. To address this limitation, we decided to enhance the dataset through a process called data augmentation.</w:t>
      </w:r>
    </w:p>
    <w:p w14:paraId="1F1BC3BB" w14:textId="77777777" w:rsidR="009D528E" w:rsidRPr="006A5E3B" w:rsidRDefault="009D528E" w:rsidP="006A5E3B">
      <w:pPr>
        <w:rPr>
          <w:lang w:val="en-IN"/>
        </w:rPr>
      </w:pPr>
    </w:p>
    <w:p w14:paraId="105B07A4" w14:textId="77777777" w:rsidR="006A5E3B" w:rsidRDefault="006A5E3B" w:rsidP="006A5E3B">
      <w:pPr>
        <w:rPr>
          <w:lang w:val="en-IN"/>
        </w:rPr>
      </w:pPr>
      <w:r w:rsidRPr="006A5E3B">
        <w:rPr>
          <w:lang w:val="en-IN"/>
        </w:rPr>
        <w:t>To expand our collection, we employed several techniques to modify the original images. We rotated, shifted, and flipped them, creating five new versions of each image. This approach allowed us to significantly increase our dataset size to 7,260 images. By introducing this variety, we aimed to help our model learn to recognize eye states in different conditions and angles, making it more adaptable to real-world driving scenarios.</w:t>
      </w:r>
    </w:p>
    <w:p w14:paraId="6F76C2EA" w14:textId="77777777" w:rsidR="009D528E" w:rsidRPr="006A5E3B" w:rsidRDefault="009D528E" w:rsidP="006A5E3B">
      <w:pPr>
        <w:rPr>
          <w:lang w:val="en-IN"/>
        </w:rPr>
      </w:pPr>
    </w:p>
    <w:p w14:paraId="0F40D6B4" w14:textId="77777777" w:rsidR="006A5E3B" w:rsidRPr="006A5E3B" w:rsidRDefault="006A5E3B" w:rsidP="006A5E3B">
      <w:pPr>
        <w:rPr>
          <w:lang w:val="en-IN"/>
        </w:rPr>
      </w:pPr>
      <w:r w:rsidRPr="006A5E3B">
        <w:rPr>
          <w:lang w:val="en-IN"/>
        </w:rPr>
        <w:t>Once we had augmented the images, we resized them to ensure they were suitable for training our convolutional neural network (CNN). Resizing is important because it helps maintain image quality while fitting the model's input requirements. Additionally, we created an annotation file to label the images accurately, distinguishing between open and closed eyes. This labeling is crucial for supervised learning, as it provides the model with the information it needs to learn and make accurate predictions about driver drowsiness. Through these efforts, we aimed to build a comprehensive dataset that would enhance the effectiveness of our drowsiness detection system.</w:t>
      </w:r>
    </w:p>
    <w:p w14:paraId="33D0E525" w14:textId="77777777" w:rsidR="0050489C" w:rsidRDefault="0050489C" w:rsidP="0050489C"/>
    <w:p w14:paraId="6FF38BF0" w14:textId="6B82D919" w:rsidR="0050489C" w:rsidRDefault="00BA64E1" w:rsidP="00BA64E1">
      <w:pPr>
        <w:pStyle w:val="Heading3"/>
      </w:pPr>
      <w:bookmarkStart w:id="63" w:name="_Toc182960880"/>
      <w:r>
        <w:t xml:space="preserve">4.2.2 </w:t>
      </w:r>
      <w:r w:rsidR="0050489C">
        <w:t>Data Preprocessing</w:t>
      </w:r>
      <w:bookmarkEnd w:id="63"/>
      <w:r w:rsidR="0050489C">
        <w:t xml:space="preserve"> </w:t>
      </w:r>
    </w:p>
    <w:p w14:paraId="6D4C6BAC" w14:textId="77777777" w:rsidR="0050489C" w:rsidRPr="008016EE" w:rsidRDefault="0050489C" w:rsidP="0050489C">
      <w:r w:rsidRPr="008016EE">
        <w:t>Since the dataset obtained from Kaggle was not so big, preprocessing and augmentation were inevitable in order to rise the training performance and extend generalization for the model. The preprocessing process includes:</w:t>
      </w:r>
    </w:p>
    <w:p w14:paraId="27CB9E7F" w14:textId="6664FC2B" w:rsidR="0050489C" w:rsidRPr="008016EE" w:rsidRDefault="0050489C" w:rsidP="00D13280">
      <w:pPr>
        <w:pStyle w:val="ListParagraph"/>
        <w:numPr>
          <w:ilvl w:val="0"/>
          <w:numId w:val="17"/>
        </w:numPr>
      </w:pPr>
      <w:r w:rsidRPr="008016EE">
        <w:t>Image Resizing: The dimension of each image of the dataset has been resized into 224x224 pixels so that the model could work properly</w:t>
      </w:r>
      <w:r w:rsidR="008F50E5">
        <w:t>.</w:t>
      </w:r>
    </w:p>
    <w:p w14:paraId="498C2F19" w14:textId="09CB5254" w:rsidR="0050489C" w:rsidRPr="008016EE" w:rsidRDefault="0050489C" w:rsidP="00D13280">
      <w:pPr>
        <w:pStyle w:val="ListParagraph"/>
        <w:numPr>
          <w:ilvl w:val="0"/>
          <w:numId w:val="17"/>
        </w:numPr>
      </w:pPr>
      <w:r w:rsidRPr="008016EE">
        <w:t>Data Augmentation: In order to expand the dataset and introduce variability, transformations have been applied:</w:t>
      </w:r>
    </w:p>
    <w:p w14:paraId="21F7BE6E" w14:textId="67CF6D5B" w:rsidR="0050489C" w:rsidRPr="008016EE" w:rsidRDefault="0050489C" w:rsidP="00D13280">
      <w:pPr>
        <w:pStyle w:val="ListParagraph"/>
        <w:numPr>
          <w:ilvl w:val="1"/>
          <w:numId w:val="17"/>
        </w:numPr>
      </w:pPr>
      <w:r w:rsidRPr="008016EE">
        <w:t>Rotation: Images were randomly rotated between -30 and +30 degrees to simulate head movements.</w:t>
      </w:r>
    </w:p>
    <w:p w14:paraId="38514E77" w14:textId="58E41340" w:rsidR="0050489C" w:rsidRPr="008016EE" w:rsidRDefault="0050489C" w:rsidP="00D13280">
      <w:pPr>
        <w:pStyle w:val="ListParagraph"/>
        <w:numPr>
          <w:ilvl w:val="1"/>
          <w:numId w:val="17"/>
        </w:numPr>
      </w:pPr>
      <w:r w:rsidRPr="008016EE">
        <w:lastRenderedPageBreak/>
        <w:t>Translation (Shifting): Horizontal and vertical shifts were applied to reflect slight positional changes.</w:t>
      </w:r>
    </w:p>
    <w:p w14:paraId="223BF02B" w14:textId="2FEE55EC" w:rsidR="0050489C" w:rsidRPr="008016EE" w:rsidRDefault="0050489C" w:rsidP="00D13280">
      <w:pPr>
        <w:pStyle w:val="ListParagraph"/>
        <w:numPr>
          <w:ilvl w:val="1"/>
          <w:numId w:val="17"/>
        </w:numPr>
      </w:pPr>
      <w:r w:rsidRPr="008016EE">
        <w:t>Flipping: Horizontal flips were presented, introducing mirrored variations of each image-to help the model recognize features symmetrically.</w:t>
      </w:r>
    </w:p>
    <w:p w14:paraId="7079594A" w14:textId="0E0ACF31" w:rsidR="0050489C" w:rsidRPr="008016EE" w:rsidRDefault="0050489C" w:rsidP="00D13280">
      <w:pPr>
        <w:pStyle w:val="ListParagraph"/>
        <w:numPr>
          <w:ilvl w:val="1"/>
          <w:numId w:val="17"/>
        </w:numPr>
      </w:pPr>
      <w:r w:rsidRPr="008016EE">
        <w:t>Scaling and Cropping: We scaled zoom levels within small ranges so that minor scaling differences are induced in images.</w:t>
      </w:r>
    </w:p>
    <w:p w14:paraId="7A636A82" w14:textId="02001963" w:rsidR="0050489C" w:rsidRPr="008016EE" w:rsidRDefault="0050489C" w:rsidP="00D13280">
      <w:pPr>
        <w:pStyle w:val="ListParagraph"/>
        <w:numPr>
          <w:ilvl w:val="0"/>
          <w:numId w:val="17"/>
        </w:numPr>
      </w:pPr>
      <w:r w:rsidRPr="008016EE">
        <w:t>Normalization: The pixel values for the image had to be normalized within the range 0-1, which again used the model learning features on features without variable lighting conditions or intensity of the image.</w:t>
      </w:r>
    </w:p>
    <w:p w14:paraId="52F9FC87" w14:textId="77777777" w:rsidR="0050489C" w:rsidRDefault="0050489C" w:rsidP="0050489C">
      <w:r w:rsidRPr="008016EE">
        <w:t>One preprocessing strategy was important in expanding the size and diversity of our data set, which would ensure that our model could efficiently train on limited original data while improving robustness in real-world scenarios.</w:t>
      </w:r>
    </w:p>
    <w:p w14:paraId="5B59B842" w14:textId="77777777" w:rsidR="0050489C" w:rsidRDefault="0050489C" w:rsidP="0050489C"/>
    <w:p w14:paraId="1BFEA76D" w14:textId="70F1908C" w:rsidR="0050489C" w:rsidRDefault="00BA64E1" w:rsidP="00BA64E1">
      <w:pPr>
        <w:pStyle w:val="Heading3"/>
      </w:pPr>
      <w:bookmarkStart w:id="64" w:name="_Toc182960881"/>
      <w:r>
        <w:t xml:space="preserve">4.2.3 </w:t>
      </w:r>
      <w:r w:rsidR="0050489C">
        <w:t>Model Selection</w:t>
      </w:r>
      <w:bookmarkEnd w:id="64"/>
    </w:p>
    <w:p w14:paraId="085B4C05" w14:textId="0FFA6078" w:rsidR="006D785D" w:rsidRPr="00B87A2D" w:rsidRDefault="008C1475" w:rsidP="0050489C">
      <w:r w:rsidRPr="008C1475">
        <w:t>Choosing the right model for detecting driver drowsiness is one of the most important decisions we made for our project. After exploring various options, we decided to go with a Convolutional Neural Network (CNN). This choice was influenced by the unique strengths of CNNs, especially when it comes to recognizing and classifying images—an essential aspect of identifying drowsiness</w:t>
      </w:r>
      <w:r>
        <w:t>.</w:t>
      </w:r>
    </w:p>
    <w:p w14:paraId="5BE5AF47" w14:textId="77777777" w:rsidR="0050489C" w:rsidRPr="00B87A2D" w:rsidRDefault="0050489C" w:rsidP="0050489C"/>
    <w:p w14:paraId="15821056" w14:textId="77777777" w:rsidR="0050489C" w:rsidRPr="00B87A2D" w:rsidRDefault="0050489C" w:rsidP="0050489C">
      <w:r w:rsidRPr="00B87A2D">
        <w:t>Why CNN for Drowsiness Detection?</w:t>
      </w:r>
    </w:p>
    <w:p w14:paraId="39B9690B" w14:textId="77777777" w:rsidR="0050489C" w:rsidRPr="00B87A2D" w:rsidRDefault="0050489C" w:rsidP="0050489C">
      <w:r w:rsidRPr="00B87A2D">
        <w:t>Particular Suitability to Vision Data:</w:t>
      </w:r>
    </w:p>
    <w:p w14:paraId="1F0ADDF5" w14:textId="469CB4C6" w:rsidR="0050489C" w:rsidRDefault="008C1475" w:rsidP="0050489C">
      <w:r w:rsidRPr="008C1475">
        <w:t>CNNs are particularly well-suited for working with images. They excel at learning the spatial relationships in visual data, which makes them great at detecting whether a driver’s eyes are open or closed. This ability to automatically learn from the images means that our system can effectively pick up on subtle signs of drowsiness, helping to keep drivers safe on the road.</w:t>
      </w:r>
      <w:r w:rsidR="0050489C" w:rsidRPr="008C1475">
        <w:t> </w:t>
      </w:r>
    </w:p>
    <w:p w14:paraId="7983378F" w14:textId="77777777" w:rsidR="008C1475" w:rsidRPr="008C1475" w:rsidRDefault="008C1475" w:rsidP="0050489C"/>
    <w:p w14:paraId="7EF1B37A" w14:textId="794CB18D" w:rsidR="0050489C" w:rsidRPr="00B87A2D" w:rsidRDefault="008C1475" w:rsidP="0050489C">
      <w:r>
        <w:t xml:space="preserve">Automatic </w:t>
      </w:r>
      <w:r w:rsidR="0050489C" w:rsidRPr="00B87A2D">
        <w:t>Feature Extraction</w:t>
      </w:r>
    </w:p>
    <w:p w14:paraId="502A1DCC" w14:textId="7AC5FA0A" w:rsidR="008C1475" w:rsidRPr="008C1475" w:rsidRDefault="008C1475" w:rsidP="0050489C">
      <w:r w:rsidRPr="008C1475">
        <w:t>One of the standout features of CNNs is their capability to extract important characteristics from images without needing manual intervention. Unlike traditional methods that require us to specify what features to look for, CNNs can learn to recognize edges, shapes, and textures on their own. This is particularly useful for our project, as it allows the model to adapt to different eye patterns associated with drowsiness without extensive preprocessing.</w:t>
      </w:r>
      <w:r w:rsidR="0050489C" w:rsidRPr="008C1475">
        <w:t> </w:t>
      </w:r>
    </w:p>
    <w:p w14:paraId="578494BE" w14:textId="17092258" w:rsidR="0050489C" w:rsidRPr="00B87A2D" w:rsidRDefault="008C1475" w:rsidP="0050489C">
      <w:r>
        <w:lastRenderedPageBreak/>
        <w:t xml:space="preserve">High </w:t>
      </w:r>
      <w:r w:rsidR="0050489C" w:rsidRPr="00B87A2D">
        <w:t>Accuracy and Performance:</w:t>
      </w:r>
    </w:p>
    <w:p w14:paraId="144B26E6" w14:textId="5305A416" w:rsidR="0050489C" w:rsidRPr="008C1475" w:rsidRDefault="008C1475" w:rsidP="0050489C">
      <w:r w:rsidRPr="008C1475">
        <w:t>CNNs have a proven track record of delivering high accuracy in image classification tasks. They are designed to handle variations in lighting and facial orientation, which are common in real-world situations. This robustness is crucial for our drowsiness detection system, as it needs to perform reliably no matter the conditions or the individual driver</w:t>
      </w:r>
      <w:r w:rsidR="0050489C" w:rsidRPr="008C1475">
        <w:t>.</w:t>
      </w:r>
    </w:p>
    <w:p w14:paraId="22201249" w14:textId="52AD1768" w:rsidR="0050489C" w:rsidRPr="00B87A2D" w:rsidRDefault="0050489C" w:rsidP="0050489C"/>
    <w:p w14:paraId="436A2DFF" w14:textId="14C3DBC8" w:rsidR="0050489C" w:rsidRPr="00B87A2D" w:rsidRDefault="0050489C" w:rsidP="0050489C">
      <w:r w:rsidRPr="00B87A2D">
        <w:t>Scalability and Adaptability:</w:t>
      </w:r>
    </w:p>
    <w:p w14:paraId="5B73614F" w14:textId="4AB31F82" w:rsidR="0050489C" w:rsidRDefault="008C1475" w:rsidP="0050489C">
      <w:r w:rsidRPr="008C1475">
        <w:t>Another reason we chose CNNs is their scalability and adaptability. These models can easily be adjusted or expanded for specific applications, allowing us to improve performance as new challenges arise. Their modular design means we can integrate new techniques or layers into the model, ensuring that our system can evolve alongside advancements in technology.</w:t>
      </w:r>
    </w:p>
    <w:tbl>
      <w:tblPr>
        <w:tblStyle w:val="TableGrid0"/>
        <w:tblpPr w:leftFromText="180" w:rightFromText="180" w:vertAnchor="text" w:horzAnchor="page" w:tblpXSpec="center" w:tblpY="100"/>
        <w:tblW w:w="6249" w:type="dxa"/>
        <w:tblInd w:w="0" w:type="dxa"/>
        <w:tblCellMar>
          <w:top w:w="66" w:type="dxa"/>
          <w:bottom w:w="50" w:type="dxa"/>
        </w:tblCellMar>
        <w:tblLook w:val="04A0" w:firstRow="1" w:lastRow="0" w:firstColumn="1" w:lastColumn="0" w:noHBand="0" w:noVBand="1"/>
      </w:tblPr>
      <w:tblGrid>
        <w:gridCol w:w="2758"/>
        <w:gridCol w:w="2389"/>
        <w:gridCol w:w="1102"/>
      </w:tblGrid>
      <w:tr w:rsidR="007F56FB" w:rsidRPr="004D09DA" w14:paraId="659145AC" w14:textId="77777777" w:rsidTr="007F56FB">
        <w:trPr>
          <w:trHeight w:val="13"/>
        </w:trPr>
        <w:tc>
          <w:tcPr>
            <w:tcW w:w="2758" w:type="dxa"/>
            <w:tcBorders>
              <w:top w:val="single" w:sz="3" w:space="0" w:color="000000"/>
              <w:left w:val="nil"/>
              <w:bottom w:val="single" w:sz="3" w:space="0" w:color="000000"/>
              <w:right w:val="nil"/>
            </w:tcBorders>
            <w:vAlign w:val="bottom"/>
          </w:tcPr>
          <w:p w14:paraId="2AC9D56B" w14:textId="77777777" w:rsidR="007F56FB" w:rsidRPr="004D09DA" w:rsidRDefault="007F56FB" w:rsidP="00917CA0">
            <w:pPr>
              <w:spacing w:line="259" w:lineRule="auto"/>
              <w:jc w:val="left"/>
              <w:rPr>
                <w:i/>
                <w:sz w:val="16"/>
                <w:szCs w:val="16"/>
              </w:rPr>
            </w:pPr>
            <w:r w:rsidRPr="004D09DA">
              <w:rPr>
                <w:i/>
                <w:sz w:val="16"/>
                <w:szCs w:val="16"/>
              </w:rPr>
              <w:t>Model: “sequential</w:t>
            </w:r>
            <w:r>
              <w:rPr>
                <w:i/>
                <w:sz w:val="16"/>
                <w:szCs w:val="16"/>
              </w:rPr>
              <w:t>_3</w:t>
            </w:r>
            <w:r w:rsidRPr="004D09DA">
              <w:rPr>
                <w:i/>
                <w:sz w:val="16"/>
                <w:szCs w:val="16"/>
              </w:rPr>
              <w:t>”</w:t>
            </w:r>
          </w:p>
        </w:tc>
        <w:tc>
          <w:tcPr>
            <w:tcW w:w="2389" w:type="dxa"/>
            <w:tcBorders>
              <w:top w:val="single" w:sz="3" w:space="0" w:color="000000"/>
              <w:left w:val="nil"/>
              <w:bottom w:val="single" w:sz="3" w:space="0" w:color="000000"/>
              <w:right w:val="nil"/>
            </w:tcBorders>
          </w:tcPr>
          <w:p w14:paraId="1C0D3ADF" w14:textId="77777777" w:rsidR="007F56FB" w:rsidRPr="004D09DA" w:rsidRDefault="007F56FB" w:rsidP="00917CA0">
            <w:pPr>
              <w:spacing w:after="160" w:line="259" w:lineRule="auto"/>
              <w:jc w:val="left"/>
              <w:rPr>
                <w:sz w:val="16"/>
                <w:szCs w:val="16"/>
              </w:rPr>
            </w:pPr>
          </w:p>
        </w:tc>
        <w:tc>
          <w:tcPr>
            <w:tcW w:w="1102" w:type="dxa"/>
            <w:tcBorders>
              <w:top w:val="single" w:sz="3" w:space="0" w:color="000000"/>
              <w:left w:val="nil"/>
              <w:bottom w:val="single" w:sz="3" w:space="0" w:color="000000"/>
              <w:right w:val="nil"/>
            </w:tcBorders>
          </w:tcPr>
          <w:p w14:paraId="42983E0D" w14:textId="77777777" w:rsidR="007F56FB" w:rsidRPr="004D09DA" w:rsidRDefault="007F56FB" w:rsidP="00917CA0">
            <w:pPr>
              <w:spacing w:after="160" w:line="259" w:lineRule="auto"/>
              <w:jc w:val="left"/>
              <w:rPr>
                <w:sz w:val="16"/>
                <w:szCs w:val="16"/>
              </w:rPr>
            </w:pPr>
          </w:p>
        </w:tc>
      </w:tr>
      <w:tr w:rsidR="007F56FB" w:rsidRPr="004D09DA" w14:paraId="2A1FF2CB" w14:textId="77777777" w:rsidTr="007F56FB">
        <w:trPr>
          <w:trHeight w:val="127"/>
        </w:trPr>
        <w:tc>
          <w:tcPr>
            <w:tcW w:w="2758" w:type="dxa"/>
            <w:tcBorders>
              <w:top w:val="single" w:sz="3" w:space="0" w:color="000000"/>
              <w:left w:val="nil"/>
              <w:bottom w:val="nil"/>
              <w:right w:val="nil"/>
            </w:tcBorders>
          </w:tcPr>
          <w:p w14:paraId="112AC63B" w14:textId="77777777" w:rsidR="007F56FB" w:rsidRPr="004D09DA" w:rsidRDefault="007F56FB" w:rsidP="00917CA0">
            <w:pPr>
              <w:spacing w:line="259" w:lineRule="auto"/>
              <w:jc w:val="left"/>
              <w:rPr>
                <w:i/>
                <w:sz w:val="16"/>
                <w:szCs w:val="16"/>
              </w:rPr>
            </w:pPr>
            <w:r w:rsidRPr="004D09DA">
              <w:rPr>
                <w:b/>
                <w:i/>
                <w:sz w:val="16"/>
                <w:szCs w:val="16"/>
              </w:rPr>
              <w:t>Layer (type)</w:t>
            </w:r>
          </w:p>
        </w:tc>
        <w:tc>
          <w:tcPr>
            <w:tcW w:w="2389" w:type="dxa"/>
            <w:tcBorders>
              <w:top w:val="single" w:sz="3" w:space="0" w:color="000000"/>
              <w:left w:val="nil"/>
              <w:bottom w:val="nil"/>
              <w:right w:val="nil"/>
            </w:tcBorders>
          </w:tcPr>
          <w:p w14:paraId="31038ABE" w14:textId="77777777" w:rsidR="007F56FB" w:rsidRPr="004D09DA" w:rsidRDefault="007F56FB" w:rsidP="00917CA0">
            <w:pPr>
              <w:spacing w:line="259" w:lineRule="auto"/>
              <w:jc w:val="left"/>
              <w:rPr>
                <w:sz w:val="16"/>
                <w:szCs w:val="16"/>
              </w:rPr>
            </w:pPr>
            <w:r w:rsidRPr="004D09DA">
              <w:rPr>
                <w:b/>
                <w:i/>
                <w:sz w:val="16"/>
                <w:szCs w:val="16"/>
              </w:rPr>
              <w:t>Output shape</w:t>
            </w:r>
          </w:p>
        </w:tc>
        <w:tc>
          <w:tcPr>
            <w:tcW w:w="1102" w:type="dxa"/>
            <w:tcBorders>
              <w:top w:val="single" w:sz="3" w:space="0" w:color="000000"/>
              <w:left w:val="nil"/>
              <w:bottom w:val="nil"/>
              <w:right w:val="nil"/>
            </w:tcBorders>
          </w:tcPr>
          <w:p w14:paraId="6FEE7589" w14:textId="77777777" w:rsidR="007F56FB" w:rsidRPr="004D09DA" w:rsidRDefault="007F56FB" w:rsidP="00917CA0">
            <w:pPr>
              <w:spacing w:line="259" w:lineRule="auto"/>
              <w:jc w:val="left"/>
              <w:rPr>
                <w:sz w:val="16"/>
                <w:szCs w:val="16"/>
              </w:rPr>
            </w:pPr>
            <w:r w:rsidRPr="004D09DA">
              <w:rPr>
                <w:b/>
                <w:i/>
                <w:sz w:val="16"/>
                <w:szCs w:val="16"/>
              </w:rPr>
              <w:t>Param#</w:t>
            </w:r>
          </w:p>
        </w:tc>
      </w:tr>
      <w:tr w:rsidR="007F56FB" w:rsidRPr="004D09DA" w14:paraId="350B1BF7" w14:textId="77777777" w:rsidTr="007F56FB">
        <w:trPr>
          <w:trHeight w:val="100"/>
        </w:trPr>
        <w:tc>
          <w:tcPr>
            <w:tcW w:w="2758" w:type="dxa"/>
            <w:tcBorders>
              <w:top w:val="nil"/>
              <w:left w:val="nil"/>
              <w:bottom w:val="nil"/>
              <w:right w:val="nil"/>
            </w:tcBorders>
          </w:tcPr>
          <w:p w14:paraId="26B2307C"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1CFADD9D"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5F149E55" w14:textId="77777777" w:rsidR="007F56FB" w:rsidRPr="004D09DA" w:rsidRDefault="007F56FB" w:rsidP="00917CA0">
            <w:pPr>
              <w:spacing w:line="259" w:lineRule="auto"/>
              <w:ind w:right="-38"/>
              <w:rPr>
                <w:sz w:val="16"/>
                <w:szCs w:val="16"/>
              </w:rPr>
            </w:pPr>
            <w:r w:rsidRPr="004D09DA">
              <w:rPr>
                <w:sz w:val="16"/>
                <w:szCs w:val="16"/>
              </w:rPr>
              <w:t>896</w:t>
            </w:r>
          </w:p>
        </w:tc>
      </w:tr>
      <w:tr w:rsidR="007F56FB" w:rsidRPr="004D09DA" w14:paraId="58F979C9" w14:textId="77777777" w:rsidTr="007F56FB">
        <w:trPr>
          <w:trHeight w:val="100"/>
        </w:trPr>
        <w:tc>
          <w:tcPr>
            <w:tcW w:w="2758" w:type="dxa"/>
            <w:tcBorders>
              <w:top w:val="nil"/>
              <w:left w:val="nil"/>
              <w:bottom w:val="nil"/>
              <w:right w:val="nil"/>
            </w:tcBorders>
          </w:tcPr>
          <w:p w14:paraId="063C9A97" w14:textId="77777777" w:rsidR="007F56FB" w:rsidRPr="004D09DA" w:rsidRDefault="007F56FB" w:rsidP="00917CA0">
            <w:pPr>
              <w:spacing w:line="259" w:lineRule="auto"/>
              <w:ind w:left="14"/>
              <w:jc w:val="left"/>
              <w:rPr>
                <w:i/>
                <w:sz w:val="16"/>
                <w:szCs w:val="16"/>
              </w:rPr>
            </w:pPr>
            <w:r>
              <w:rPr>
                <w:i/>
                <w:sz w:val="16"/>
                <w:szCs w:val="16"/>
              </w:rPr>
              <w:t>BatchNormalization</w:t>
            </w:r>
          </w:p>
        </w:tc>
        <w:tc>
          <w:tcPr>
            <w:tcW w:w="2389" w:type="dxa"/>
            <w:tcBorders>
              <w:top w:val="nil"/>
              <w:left w:val="nil"/>
              <w:bottom w:val="nil"/>
              <w:right w:val="nil"/>
            </w:tcBorders>
          </w:tcPr>
          <w:p w14:paraId="5E034DB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3FCA8FBF" w14:textId="77777777" w:rsidR="007F56FB" w:rsidRPr="004D09DA" w:rsidRDefault="007F56FB" w:rsidP="00917CA0">
            <w:pPr>
              <w:spacing w:line="259" w:lineRule="auto"/>
              <w:ind w:right="-38"/>
              <w:rPr>
                <w:sz w:val="16"/>
                <w:szCs w:val="16"/>
              </w:rPr>
            </w:pPr>
            <w:r>
              <w:rPr>
                <w:sz w:val="16"/>
                <w:szCs w:val="16"/>
              </w:rPr>
              <w:t>128</w:t>
            </w:r>
          </w:p>
        </w:tc>
      </w:tr>
      <w:tr w:rsidR="007F56FB" w:rsidRPr="004D09DA" w14:paraId="627F0594" w14:textId="77777777" w:rsidTr="007F56FB">
        <w:trPr>
          <w:trHeight w:val="86"/>
        </w:trPr>
        <w:tc>
          <w:tcPr>
            <w:tcW w:w="2758" w:type="dxa"/>
            <w:tcBorders>
              <w:top w:val="nil"/>
              <w:left w:val="nil"/>
              <w:bottom w:val="nil"/>
              <w:right w:val="nil"/>
            </w:tcBorders>
          </w:tcPr>
          <w:p w14:paraId="75C20755"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2FA036A0"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305C5D96"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46DDC41F" w14:textId="77777777" w:rsidTr="007F56FB">
        <w:trPr>
          <w:trHeight w:val="86"/>
        </w:trPr>
        <w:tc>
          <w:tcPr>
            <w:tcW w:w="2758" w:type="dxa"/>
            <w:tcBorders>
              <w:top w:val="nil"/>
              <w:left w:val="nil"/>
              <w:bottom w:val="nil"/>
              <w:right w:val="nil"/>
            </w:tcBorders>
          </w:tcPr>
          <w:p w14:paraId="3E05E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0284364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2522E5FC"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67C48F38" w14:textId="77777777" w:rsidTr="007F56FB">
        <w:trPr>
          <w:trHeight w:val="90"/>
        </w:trPr>
        <w:tc>
          <w:tcPr>
            <w:tcW w:w="2758" w:type="dxa"/>
            <w:tcBorders>
              <w:top w:val="nil"/>
              <w:left w:val="nil"/>
              <w:bottom w:val="nil"/>
              <w:right w:val="nil"/>
            </w:tcBorders>
          </w:tcPr>
          <w:p w14:paraId="44B9C65B" w14:textId="77777777" w:rsidR="007F56FB" w:rsidRPr="004D09DA" w:rsidRDefault="007F56FB" w:rsidP="00917CA0">
            <w:pPr>
              <w:tabs>
                <w:tab w:val="right" w:pos="2127"/>
              </w:tabs>
              <w:spacing w:line="259" w:lineRule="auto"/>
              <w:ind w:left="14"/>
              <w:jc w:val="left"/>
              <w:rPr>
                <w:i/>
                <w:sz w:val="16"/>
                <w:szCs w:val="16"/>
              </w:rPr>
            </w:pPr>
            <w:r w:rsidRPr="004D09DA">
              <w:rPr>
                <w:i/>
                <w:sz w:val="16"/>
                <w:szCs w:val="16"/>
              </w:rPr>
              <w:t>Conv2D</w:t>
            </w:r>
            <w:r>
              <w:rPr>
                <w:i/>
                <w:sz w:val="16"/>
                <w:szCs w:val="16"/>
              </w:rPr>
              <w:tab/>
            </w:r>
          </w:p>
        </w:tc>
        <w:tc>
          <w:tcPr>
            <w:tcW w:w="2389" w:type="dxa"/>
            <w:tcBorders>
              <w:top w:val="nil"/>
              <w:left w:val="nil"/>
              <w:bottom w:val="nil"/>
              <w:right w:val="nil"/>
            </w:tcBorders>
          </w:tcPr>
          <w:p w14:paraId="25FB7CE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3BF2AC30" w14:textId="77777777" w:rsidR="007F56FB" w:rsidRPr="004D09DA" w:rsidRDefault="007F56FB" w:rsidP="00917CA0">
            <w:pPr>
              <w:spacing w:line="259" w:lineRule="auto"/>
              <w:ind w:right="-38"/>
              <w:rPr>
                <w:sz w:val="16"/>
                <w:szCs w:val="16"/>
              </w:rPr>
            </w:pPr>
            <w:r w:rsidRPr="004D09DA">
              <w:rPr>
                <w:sz w:val="16"/>
                <w:szCs w:val="16"/>
              </w:rPr>
              <w:t>18496</w:t>
            </w:r>
          </w:p>
        </w:tc>
      </w:tr>
      <w:tr w:rsidR="007F56FB" w:rsidRPr="004D09DA" w14:paraId="5D305DA5" w14:textId="77777777" w:rsidTr="007F56FB">
        <w:trPr>
          <w:trHeight w:val="90"/>
        </w:trPr>
        <w:tc>
          <w:tcPr>
            <w:tcW w:w="2758" w:type="dxa"/>
            <w:tcBorders>
              <w:top w:val="nil"/>
              <w:left w:val="nil"/>
              <w:bottom w:val="nil"/>
              <w:right w:val="nil"/>
            </w:tcBorders>
          </w:tcPr>
          <w:p w14:paraId="7AB732C1" w14:textId="77777777" w:rsidR="007F56FB" w:rsidRPr="004D09DA" w:rsidRDefault="007F56FB" w:rsidP="00917CA0">
            <w:pPr>
              <w:spacing w:line="259" w:lineRule="auto"/>
              <w:ind w:left="14"/>
              <w:jc w:val="left"/>
              <w:rPr>
                <w:i/>
                <w:sz w:val="16"/>
                <w:szCs w:val="16"/>
              </w:rPr>
            </w:pPr>
            <w:r>
              <w:rPr>
                <w:i/>
                <w:sz w:val="16"/>
                <w:szCs w:val="16"/>
              </w:rPr>
              <w:t>BatchNormalization</w:t>
            </w:r>
          </w:p>
        </w:tc>
        <w:tc>
          <w:tcPr>
            <w:tcW w:w="2389" w:type="dxa"/>
            <w:tcBorders>
              <w:top w:val="nil"/>
              <w:left w:val="nil"/>
              <w:bottom w:val="nil"/>
              <w:right w:val="nil"/>
            </w:tcBorders>
          </w:tcPr>
          <w:p w14:paraId="6123070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17D18D8F" w14:textId="77777777" w:rsidR="007F56FB" w:rsidRPr="004D09DA" w:rsidRDefault="007F56FB" w:rsidP="00917CA0">
            <w:pPr>
              <w:spacing w:line="259" w:lineRule="auto"/>
              <w:ind w:right="-38"/>
              <w:rPr>
                <w:sz w:val="16"/>
                <w:szCs w:val="16"/>
              </w:rPr>
            </w:pPr>
            <w:r>
              <w:rPr>
                <w:sz w:val="16"/>
                <w:szCs w:val="16"/>
              </w:rPr>
              <w:t>256</w:t>
            </w:r>
          </w:p>
        </w:tc>
      </w:tr>
      <w:tr w:rsidR="007F56FB" w:rsidRPr="004D09DA" w14:paraId="0254298F" w14:textId="77777777" w:rsidTr="007F56FB">
        <w:trPr>
          <w:trHeight w:val="42"/>
        </w:trPr>
        <w:tc>
          <w:tcPr>
            <w:tcW w:w="2758" w:type="dxa"/>
            <w:tcBorders>
              <w:top w:val="nil"/>
              <w:left w:val="nil"/>
              <w:bottom w:val="nil"/>
              <w:right w:val="nil"/>
            </w:tcBorders>
          </w:tcPr>
          <w:p w14:paraId="238573B6"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51B4CEC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206CA073"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13B48C74" w14:textId="77777777" w:rsidTr="007F56FB">
        <w:trPr>
          <w:trHeight w:val="42"/>
        </w:trPr>
        <w:tc>
          <w:tcPr>
            <w:tcW w:w="2758" w:type="dxa"/>
            <w:tcBorders>
              <w:top w:val="nil"/>
              <w:left w:val="nil"/>
              <w:bottom w:val="nil"/>
              <w:right w:val="nil"/>
            </w:tcBorders>
          </w:tcPr>
          <w:p w14:paraId="71CAF4E4"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221B38A"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31F15E1F"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0C7C687" w14:textId="77777777" w:rsidTr="007F56FB">
        <w:trPr>
          <w:trHeight w:val="60"/>
        </w:trPr>
        <w:tc>
          <w:tcPr>
            <w:tcW w:w="2758" w:type="dxa"/>
            <w:tcBorders>
              <w:top w:val="nil"/>
              <w:left w:val="nil"/>
              <w:bottom w:val="nil"/>
              <w:right w:val="nil"/>
            </w:tcBorders>
          </w:tcPr>
          <w:p w14:paraId="107CF2AB"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24764A43"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690BB265" w14:textId="77777777" w:rsidR="007F56FB" w:rsidRPr="004D09DA" w:rsidRDefault="007F56FB" w:rsidP="00917CA0">
            <w:pPr>
              <w:spacing w:line="259" w:lineRule="auto"/>
              <w:ind w:right="-38"/>
              <w:rPr>
                <w:sz w:val="16"/>
                <w:szCs w:val="16"/>
              </w:rPr>
            </w:pPr>
            <w:r>
              <w:rPr>
                <w:sz w:val="16"/>
                <w:szCs w:val="16"/>
              </w:rPr>
              <w:t>73856</w:t>
            </w:r>
          </w:p>
        </w:tc>
      </w:tr>
      <w:tr w:rsidR="007F56FB" w:rsidRPr="004D09DA" w14:paraId="7C54726F" w14:textId="77777777" w:rsidTr="007F56FB">
        <w:trPr>
          <w:trHeight w:val="60"/>
        </w:trPr>
        <w:tc>
          <w:tcPr>
            <w:tcW w:w="2758" w:type="dxa"/>
            <w:tcBorders>
              <w:top w:val="nil"/>
              <w:left w:val="nil"/>
              <w:bottom w:val="nil"/>
              <w:right w:val="nil"/>
            </w:tcBorders>
          </w:tcPr>
          <w:p w14:paraId="0B17E9DC" w14:textId="77777777" w:rsidR="007F56FB" w:rsidRPr="004D09DA" w:rsidRDefault="007F56FB" w:rsidP="00917CA0">
            <w:pPr>
              <w:spacing w:line="259" w:lineRule="auto"/>
              <w:ind w:left="14"/>
              <w:jc w:val="left"/>
              <w:rPr>
                <w:i/>
                <w:sz w:val="16"/>
                <w:szCs w:val="16"/>
              </w:rPr>
            </w:pPr>
            <w:r>
              <w:rPr>
                <w:i/>
                <w:sz w:val="16"/>
                <w:szCs w:val="16"/>
              </w:rPr>
              <w:t>BatchNormalization</w:t>
            </w:r>
          </w:p>
        </w:tc>
        <w:tc>
          <w:tcPr>
            <w:tcW w:w="2389" w:type="dxa"/>
            <w:tcBorders>
              <w:top w:val="nil"/>
              <w:left w:val="nil"/>
              <w:bottom w:val="nil"/>
              <w:right w:val="nil"/>
            </w:tcBorders>
          </w:tcPr>
          <w:p w14:paraId="2F7354F9"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768F8E56" w14:textId="77777777" w:rsidR="007F56FB" w:rsidRDefault="007F56FB" w:rsidP="00917CA0">
            <w:pPr>
              <w:spacing w:line="259" w:lineRule="auto"/>
              <w:ind w:right="-38"/>
              <w:rPr>
                <w:sz w:val="16"/>
                <w:szCs w:val="16"/>
              </w:rPr>
            </w:pPr>
            <w:r>
              <w:rPr>
                <w:sz w:val="16"/>
                <w:szCs w:val="16"/>
              </w:rPr>
              <w:t>512</w:t>
            </w:r>
          </w:p>
        </w:tc>
      </w:tr>
      <w:tr w:rsidR="007F56FB" w:rsidRPr="004D09DA" w14:paraId="79963BC2" w14:textId="77777777" w:rsidTr="007F56FB">
        <w:trPr>
          <w:trHeight w:val="100"/>
        </w:trPr>
        <w:tc>
          <w:tcPr>
            <w:tcW w:w="2758" w:type="dxa"/>
            <w:tcBorders>
              <w:top w:val="nil"/>
              <w:left w:val="nil"/>
              <w:bottom w:val="nil"/>
              <w:right w:val="nil"/>
            </w:tcBorders>
          </w:tcPr>
          <w:p w14:paraId="4EB71837"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6128D49D"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767174AE"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5886B7BB" w14:textId="77777777" w:rsidTr="007F56FB">
        <w:trPr>
          <w:trHeight w:val="100"/>
        </w:trPr>
        <w:tc>
          <w:tcPr>
            <w:tcW w:w="2758" w:type="dxa"/>
            <w:tcBorders>
              <w:top w:val="nil"/>
              <w:left w:val="nil"/>
              <w:bottom w:val="nil"/>
              <w:right w:val="nil"/>
            </w:tcBorders>
          </w:tcPr>
          <w:p w14:paraId="137F67C2"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9BC2EB5"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63589631"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94F8B72" w14:textId="77777777" w:rsidTr="007F56FB">
        <w:trPr>
          <w:trHeight w:val="100"/>
        </w:trPr>
        <w:tc>
          <w:tcPr>
            <w:tcW w:w="2758" w:type="dxa"/>
            <w:tcBorders>
              <w:top w:val="nil"/>
              <w:left w:val="nil"/>
              <w:bottom w:val="nil"/>
              <w:right w:val="nil"/>
            </w:tcBorders>
          </w:tcPr>
          <w:p w14:paraId="43436A48" w14:textId="77777777" w:rsidR="007F56FB"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0C5134D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22649FB4" w14:textId="77777777" w:rsidR="007F56FB" w:rsidRDefault="007F56FB" w:rsidP="00917CA0">
            <w:pPr>
              <w:spacing w:line="259" w:lineRule="auto"/>
              <w:ind w:right="-38"/>
              <w:rPr>
                <w:sz w:val="16"/>
                <w:szCs w:val="16"/>
              </w:rPr>
            </w:pPr>
            <w:r>
              <w:rPr>
                <w:sz w:val="16"/>
                <w:szCs w:val="16"/>
              </w:rPr>
              <w:t>295168</w:t>
            </w:r>
          </w:p>
        </w:tc>
      </w:tr>
      <w:tr w:rsidR="007F56FB" w:rsidRPr="004D09DA" w14:paraId="72268CBA" w14:textId="77777777" w:rsidTr="007F56FB">
        <w:trPr>
          <w:trHeight w:val="100"/>
        </w:trPr>
        <w:tc>
          <w:tcPr>
            <w:tcW w:w="2758" w:type="dxa"/>
            <w:tcBorders>
              <w:top w:val="nil"/>
              <w:left w:val="nil"/>
              <w:bottom w:val="nil"/>
              <w:right w:val="nil"/>
            </w:tcBorders>
          </w:tcPr>
          <w:p w14:paraId="4BA539BA" w14:textId="77777777" w:rsidR="007F56FB" w:rsidRDefault="007F56FB" w:rsidP="00917CA0">
            <w:pPr>
              <w:spacing w:line="259" w:lineRule="auto"/>
              <w:ind w:left="14"/>
              <w:jc w:val="left"/>
              <w:rPr>
                <w:i/>
                <w:sz w:val="16"/>
                <w:szCs w:val="16"/>
              </w:rPr>
            </w:pPr>
            <w:r>
              <w:rPr>
                <w:i/>
                <w:sz w:val="16"/>
                <w:szCs w:val="16"/>
              </w:rPr>
              <w:t>BatchNormalization</w:t>
            </w:r>
          </w:p>
        </w:tc>
        <w:tc>
          <w:tcPr>
            <w:tcW w:w="2389" w:type="dxa"/>
            <w:tcBorders>
              <w:top w:val="nil"/>
              <w:left w:val="nil"/>
              <w:bottom w:val="nil"/>
              <w:right w:val="nil"/>
            </w:tcBorders>
          </w:tcPr>
          <w:p w14:paraId="1CA47FF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6DCD258D" w14:textId="77777777" w:rsidR="007F56FB" w:rsidRDefault="007F56FB" w:rsidP="00917CA0">
            <w:pPr>
              <w:spacing w:line="259" w:lineRule="auto"/>
              <w:ind w:right="-38"/>
              <w:rPr>
                <w:sz w:val="16"/>
                <w:szCs w:val="16"/>
              </w:rPr>
            </w:pPr>
            <w:r>
              <w:rPr>
                <w:sz w:val="16"/>
                <w:szCs w:val="16"/>
              </w:rPr>
              <w:t>1024</w:t>
            </w:r>
          </w:p>
        </w:tc>
      </w:tr>
      <w:tr w:rsidR="007F56FB" w:rsidRPr="004D09DA" w14:paraId="0CAE7EBD" w14:textId="77777777" w:rsidTr="007F56FB">
        <w:trPr>
          <w:trHeight w:val="100"/>
        </w:trPr>
        <w:tc>
          <w:tcPr>
            <w:tcW w:w="2758" w:type="dxa"/>
            <w:tcBorders>
              <w:top w:val="nil"/>
              <w:left w:val="nil"/>
              <w:bottom w:val="nil"/>
              <w:right w:val="nil"/>
            </w:tcBorders>
          </w:tcPr>
          <w:p w14:paraId="4BF1BB2C" w14:textId="77777777" w:rsidR="007F56FB"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13A66DB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72CBBA14" w14:textId="77777777" w:rsidR="007F56FB" w:rsidRDefault="007F56FB" w:rsidP="00917CA0">
            <w:pPr>
              <w:spacing w:line="259" w:lineRule="auto"/>
              <w:ind w:right="-38"/>
              <w:rPr>
                <w:sz w:val="16"/>
                <w:szCs w:val="16"/>
              </w:rPr>
            </w:pPr>
            <w:r>
              <w:rPr>
                <w:sz w:val="16"/>
                <w:szCs w:val="16"/>
              </w:rPr>
              <w:t>0</w:t>
            </w:r>
          </w:p>
        </w:tc>
      </w:tr>
      <w:tr w:rsidR="007F56FB" w:rsidRPr="004D09DA" w14:paraId="6C9A579E" w14:textId="77777777" w:rsidTr="007F56FB">
        <w:trPr>
          <w:trHeight w:val="100"/>
        </w:trPr>
        <w:tc>
          <w:tcPr>
            <w:tcW w:w="2758" w:type="dxa"/>
            <w:tcBorders>
              <w:top w:val="nil"/>
              <w:left w:val="nil"/>
              <w:bottom w:val="nil"/>
              <w:right w:val="nil"/>
            </w:tcBorders>
          </w:tcPr>
          <w:p w14:paraId="1D40DAAD" w14:textId="77777777" w:rsidR="007F56FB"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5C11D34C"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32E3EA25" w14:textId="77777777" w:rsidR="007F56FB" w:rsidRDefault="007F56FB" w:rsidP="00917CA0">
            <w:pPr>
              <w:spacing w:line="259" w:lineRule="auto"/>
              <w:ind w:right="-38"/>
              <w:rPr>
                <w:sz w:val="16"/>
                <w:szCs w:val="16"/>
              </w:rPr>
            </w:pPr>
            <w:r>
              <w:rPr>
                <w:sz w:val="16"/>
                <w:szCs w:val="16"/>
              </w:rPr>
              <w:t>0</w:t>
            </w:r>
          </w:p>
        </w:tc>
      </w:tr>
      <w:tr w:rsidR="007F56FB" w:rsidRPr="004D09DA" w14:paraId="3BEA0E1F" w14:textId="77777777" w:rsidTr="007F56FB">
        <w:trPr>
          <w:trHeight w:val="101"/>
        </w:trPr>
        <w:tc>
          <w:tcPr>
            <w:tcW w:w="2758" w:type="dxa"/>
            <w:tcBorders>
              <w:top w:val="nil"/>
              <w:left w:val="nil"/>
              <w:bottom w:val="nil"/>
              <w:right w:val="nil"/>
            </w:tcBorders>
          </w:tcPr>
          <w:p w14:paraId="782041DB" w14:textId="77777777" w:rsidR="007F56FB" w:rsidRPr="004D09DA" w:rsidRDefault="007F56FB" w:rsidP="00917CA0">
            <w:pPr>
              <w:spacing w:line="259" w:lineRule="auto"/>
              <w:ind w:left="14"/>
              <w:jc w:val="left"/>
              <w:rPr>
                <w:i/>
                <w:sz w:val="16"/>
                <w:szCs w:val="16"/>
              </w:rPr>
            </w:pPr>
            <w:r w:rsidRPr="004D09DA">
              <w:rPr>
                <w:i/>
                <w:sz w:val="16"/>
                <w:szCs w:val="16"/>
              </w:rPr>
              <w:t>Flatten</w:t>
            </w:r>
          </w:p>
        </w:tc>
        <w:tc>
          <w:tcPr>
            <w:tcW w:w="2389" w:type="dxa"/>
            <w:tcBorders>
              <w:top w:val="nil"/>
              <w:left w:val="nil"/>
              <w:bottom w:val="nil"/>
              <w:right w:val="nil"/>
            </w:tcBorders>
          </w:tcPr>
          <w:p w14:paraId="088B595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None,36864</w:t>
            </w:r>
            <w:r w:rsidRPr="004D09DA">
              <w:rPr>
                <w:rFonts w:eastAsia="Calibri"/>
                <w:sz w:val="16"/>
                <w:szCs w:val="16"/>
              </w:rPr>
              <w:t>)</w:t>
            </w:r>
          </w:p>
        </w:tc>
        <w:tc>
          <w:tcPr>
            <w:tcW w:w="1102" w:type="dxa"/>
            <w:tcBorders>
              <w:top w:val="nil"/>
              <w:left w:val="nil"/>
              <w:bottom w:val="nil"/>
              <w:right w:val="nil"/>
            </w:tcBorders>
          </w:tcPr>
          <w:p w14:paraId="64EEE592"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01F5E006" w14:textId="77777777" w:rsidTr="007F56FB">
        <w:trPr>
          <w:trHeight w:val="52"/>
        </w:trPr>
        <w:tc>
          <w:tcPr>
            <w:tcW w:w="2758" w:type="dxa"/>
            <w:tcBorders>
              <w:top w:val="nil"/>
              <w:left w:val="nil"/>
              <w:bottom w:val="nil"/>
              <w:right w:val="nil"/>
            </w:tcBorders>
          </w:tcPr>
          <w:p w14:paraId="1D2C8D50" w14:textId="77777777" w:rsidR="007F56FB" w:rsidRPr="004D09DA" w:rsidRDefault="007F56FB" w:rsidP="00917CA0">
            <w:pPr>
              <w:spacing w:line="259" w:lineRule="auto"/>
              <w:ind w:left="14"/>
              <w:jc w:val="left"/>
              <w:rPr>
                <w:i/>
                <w:sz w:val="16"/>
                <w:szCs w:val="16"/>
              </w:rPr>
            </w:pPr>
            <w:r w:rsidRPr="004D09DA">
              <w:rPr>
                <w:i/>
                <w:sz w:val="16"/>
                <w:szCs w:val="16"/>
              </w:rPr>
              <w:t>Dense</w:t>
            </w:r>
          </w:p>
        </w:tc>
        <w:tc>
          <w:tcPr>
            <w:tcW w:w="2389" w:type="dxa"/>
            <w:tcBorders>
              <w:top w:val="nil"/>
              <w:left w:val="nil"/>
              <w:bottom w:val="nil"/>
              <w:right w:val="nil"/>
            </w:tcBorders>
          </w:tcPr>
          <w:p w14:paraId="5135E59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1BB4CBA9" w14:textId="77777777" w:rsidR="007F56FB" w:rsidRPr="004D09DA" w:rsidRDefault="007F56FB" w:rsidP="00917CA0">
            <w:pPr>
              <w:spacing w:line="259" w:lineRule="auto"/>
              <w:ind w:right="-38"/>
              <w:rPr>
                <w:sz w:val="16"/>
                <w:szCs w:val="16"/>
              </w:rPr>
            </w:pPr>
            <w:r>
              <w:rPr>
                <w:sz w:val="16"/>
                <w:szCs w:val="16"/>
              </w:rPr>
              <w:t>4718720</w:t>
            </w:r>
          </w:p>
        </w:tc>
      </w:tr>
      <w:tr w:rsidR="007F56FB" w:rsidRPr="004D09DA" w14:paraId="3CAFA6D5" w14:textId="77777777" w:rsidTr="007F56FB">
        <w:trPr>
          <w:trHeight w:val="52"/>
        </w:trPr>
        <w:tc>
          <w:tcPr>
            <w:tcW w:w="2758" w:type="dxa"/>
            <w:tcBorders>
              <w:top w:val="nil"/>
              <w:left w:val="nil"/>
              <w:bottom w:val="nil"/>
              <w:right w:val="nil"/>
            </w:tcBorders>
          </w:tcPr>
          <w:p w14:paraId="50A00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2541E7C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6C66BEB9" w14:textId="77777777" w:rsidR="007F56FB" w:rsidRDefault="007F56FB" w:rsidP="00917CA0">
            <w:pPr>
              <w:spacing w:line="259" w:lineRule="auto"/>
              <w:ind w:right="-38"/>
              <w:rPr>
                <w:sz w:val="16"/>
                <w:szCs w:val="16"/>
              </w:rPr>
            </w:pPr>
            <w:r>
              <w:rPr>
                <w:sz w:val="16"/>
                <w:szCs w:val="16"/>
              </w:rPr>
              <w:t>0</w:t>
            </w:r>
          </w:p>
        </w:tc>
      </w:tr>
      <w:tr w:rsidR="007F56FB" w:rsidRPr="004D09DA" w14:paraId="389CFCB2" w14:textId="77777777" w:rsidTr="007F56FB">
        <w:trPr>
          <w:trHeight w:val="584"/>
        </w:trPr>
        <w:tc>
          <w:tcPr>
            <w:tcW w:w="2758" w:type="dxa"/>
            <w:tcBorders>
              <w:top w:val="nil"/>
              <w:left w:val="nil"/>
              <w:bottom w:val="single" w:sz="3" w:space="0" w:color="000000"/>
              <w:right w:val="nil"/>
            </w:tcBorders>
          </w:tcPr>
          <w:p w14:paraId="39A01B50" w14:textId="77777777" w:rsidR="007F56FB" w:rsidRPr="004D09DA" w:rsidRDefault="007F56FB" w:rsidP="00917CA0">
            <w:pPr>
              <w:spacing w:after="55" w:line="259" w:lineRule="auto"/>
              <w:jc w:val="left"/>
              <w:rPr>
                <w:i/>
                <w:sz w:val="16"/>
                <w:szCs w:val="16"/>
              </w:rPr>
            </w:pPr>
            <w:r w:rsidRPr="004D09DA">
              <w:rPr>
                <w:i/>
                <w:sz w:val="16"/>
                <w:szCs w:val="16"/>
              </w:rPr>
              <w:t>Dense</w:t>
            </w:r>
          </w:p>
          <w:p w14:paraId="4E448F0C" w14:textId="77777777" w:rsidR="007F56FB" w:rsidRPr="004D09DA" w:rsidRDefault="007F56FB" w:rsidP="00917CA0">
            <w:pPr>
              <w:spacing w:line="259" w:lineRule="auto"/>
              <w:jc w:val="left"/>
              <w:rPr>
                <w:iCs/>
                <w:sz w:val="16"/>
                <w:szCs w:val="16"/>
              </w:rPr>
            </w:pPr>
            <w:r w:rsidRPr="004D09DA">
              <w:rPr>
                <w:b/>
                <w:iCs/>
                <w:sz w:val="16"/>
                <w:szCs w:val="16"/>
              </w:rPr>
              <w:t>Total params</w:t>
            </w:r>
            <w:r w:rsidRPr="004D09DA">
              <w:rPr>
                <w:iCs/>
                <w:sz w:val="16"/>
                <w:szCs w:val="16"/>
              </w:rPr>
              <w:t xml:space="preserve">: </w:t>
            </w:r>
            <w:r>
              <w:rPr>
                <w:iCs/>
                <w:sz w:val="16"/>
                <w:szCs w:val="16"/>
              </w:rPr>
              <w:t>5,109,187</w:t>
            </w:r>
          </w:p>
          <w:p w14:paraId="3730A809" w14:textId="77777777" w:rsidR="007F56FB" w:rsidRPr="004D09DA" w:rsidRDefault="007F56FB" w:rsidP="00917CA0">
            <w:pPr>
              <w:spacing w:line="259" w:lineRule="auto"/>
              <w:jc w:val="left"/>
              <w:rPr>
                <w:iCs/>
                <w:sz w:val="16"/>
                <w:szCs w:val="16"/>
              </w:rPr>
            </w:pPr>
            <w:r w:rsidRPr="004D09DA">
              <w:rPr>
                <w:b/>
                <w:iCs/>
                <w:sz w:val="16"/>
                <w:szCs w:val="16"/>
              </w:rPr>
              <w:t>Trainable params</w:t>
            </w:r>
            <w:r w:rsidRPr="004D09DA">
              <w:rPr>
                <w:iCs/>
                <w:sz w:val="16"/>
                <w:szCs w:val="16"/>
              </w:rPr>
              <w:t xml:space="preserve">: </w:t>
            </w:r>
            <w:r>
              <w:rPr>
                <w:iCs/>
                <w:sz w:val="16"/>
                <w:szCs w:val="16"/>
              </w:rPr>
              <w:t>5,108,225</w:t>
            </w:r>
          </w:p>
          <w:p w14:paraId="60AB3197" w14:textId="77777777" w:rsidR="007F56FB" w:rsidRDefault="007F56FB" w:rsidP="00917CA0">
            <w:pPr>
              <w:spacing w:line="259" w:lineRule="auto"/>
              <w:jc w:val="left"/>
              <w:rPr>
                <w:iCs/>
                <w:sz w:val="16"/>
                <w:szCs w:val="16"/>
              </w:rPr>
            </w:pPr>
            <w:r w:rsidRPr="004D09DA">
              <w:rPr>
                <w:b/>
                <w:iCs/>
                <w:sz w:val="16"/>
                <w:szCs w:val="16"/>
              </w:rPr>
              <w:t>Non-trainable params</w:t>
            </w:r>
            <w:r w:rsidRPr="004D09DA">
              <w:rPr>
                <w:iCs/>
                <w:sz w:val="16"/>
                <w:szCs w:val="16"/>
              </w:rPr>
              <w:t xml:space="preserve">: </w:t>
            </w:r>
            <w:r>
              <w:rPr>
                <w:iCs/>
                <w:sz w:val="16"/>
                <w:szCs w:val="16"/>
              </w:rPr>
              <w:t>960</w:t>
            </w:r>
          </w:p>
          <w:p w14:paraId="229A6345" w14:textId="77777777" w:rsidR="007F56FB" w:rsidRPr="004D09DA" w:rsidRDefault="007F56FB" w:rsidP="00917CA0">
            <w:pPr>
              <w:spacing w:line="259" w:lineRule="auto"/>
              <w:jc w:val="left"/>
              <w:rPr>
                <w:iCs/>
                <w:sz w:val="16"/>
                <w:szCs w:val="16"/>
              </w:rPr>
            </w:pPr>
            <w:r w:rsidRPr="009A2847">
              <w:rPr>
                <w:b/>
                <w:bCs/>
                <w:iCs/>
                <w:sz w:val="16"/>
                <w:szCs w:val="16"/>
              </w:rPr>
              <w:t>Optimizer params</w:t>
            </w:r>
            <w:r>
              <w:rPr>
                <w:iCs/>
                <w:sz w:val="16"/>
                <w:szCs w:val="16"/>
              </w:rPr>
              <w:t>: 2</w:t>
            </w:r>
          </w:p>
        </w:tc>
        <w:tc>
          <w:tcPr>
            <w:tcW w:w="2389" w:type="dxa"/>
            <w:tcBorders>
              <w:top w:val="nil"/>
              <w:left w:val="nil"/>
              <w:bottom w:val="single" w:sz="3" w:space="0" w:color="000000"/>
              <w:right w:val="nil"/>
            </w:tcBorders>
          </w:tcPr>
          <w:p w14:paraId="17DF19BF"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1</w:t>
            </w:r>
            <w:r w:rsidRPr="004D09DA">
              <w:rPr>
                <w:rFonts w:eastAsia="Calibri"/>
                <w:sz w:val="16"/>
                <w:szCs w:val="16"/>
              </w:rPr>
              <w:t>)</w:t>
            </w:r>
          </w:p>
        </w:tc>
        <w:tc>
          <w:tcPr>
            <w:tcW w:w="1102" w:type="dxa"/>
            <w:tcBorders>
              <w:top w:val="nil"/>
              <w:left w:val="nil"/>
              <w:bottom w:val="single" w:sz="3" w:space="0" w:color="000000"/>
              <w:right w:val="nil"/>
            </w:tcBorders>
          </w:tcPr>
          <w:p w14:paraId="64EB7965" w14:textId="77777777" w:rsidR="007F56FB" w:rsidRPr="004D09DA" w:rsidRDefault="007F56FB" w:rsidP="00917CA0">
            <w:pPr>
              <w:spacing w:line="259" w:lineRule="auto"/>
              <w:jc w:val="left"/>
              <w:rPr>
                <w:sz w:val="16"/>
                <w:szCs w:val="16"/>
              </w:rPr>
            </w:pPr>
            <w:r w:rsidRPr="004D09DA">
              <w:rPr>
                <w:sz w:val="16"/>
                <w:szCs w:val="16"/>
              </w:rPr>
              <w:t>129</w:t>
            </w:r>
          </w:p>
        </w:tc>
      </w:tr>
    </w:tbl>
    <w:p w14:paraId="5CB83970" w14:textId="77777777" w:rsidR="007F56FB" w:rsidRPr="008C1475" w:rsidRDefault="007F56FB" w:rsidP="0050489C"/>
    <w:p w14:paraId="7468ED16" w14:textId="77777777" w:rsidR="0050489C" w:rsidRDefault="0050489C" w:rsidP="0050489C"/>
    <w:p w14:paraId="21719988" w14:textId="77777777" w:rsidR="007F56FB" w:rsidRDefault="007F56FB" w:rsidP="0050489C"/>
    <w:p w14:paraId="2BAC3716" w14:textId="77777777" w:rsidR="007F56FB" w:rsidRDefault="007F56FB" w:rsidP="0050489C"/>
    <w:p w14:paraId="46A248FE" w14:textId="77777777" w:rsidR="007F56FB" w:rsidRDefault="007F56FB" w:rsidP="0050489C"/>
    <w:p w14:paraId="6073CB5A" w14:textId="77777777" w:rsidR="007F56FB" w:rsidRDefault="007F56FB" w:rsidP="0050489C"/>
    <w:p w14:paraId="41E2E224" w14:textId="77777777" w:rsidR="007F56FB" w:rsidRDefault="007F56FB" w:rsidP="0050489C"/>
    <w:p w14:paraId="5286B4BF" w14:textId="77777777" w:rsidR="007F56FB" w:rsidRDefault="007F56FB" w:rsidP="0050489C"/>
    <w:p w14:paraId="5F7DA73E" w14:textId="77777777" w:rsidR="007F56FB" w:rsidRDefault="007F56FB" w:rsidP="0050489C"/>
    <w:p w14:paraId="52561A34" w14:textId="77777777" w:rsidR="007F56FB" w:rsidRDefault="007F56FB" w:rsidP="0050489C"/>
    <w:p w14:paraId="50CABD62" w14:textId="77777777" w:rsidR="007F56FB" w:rsidRDefault="007F56FB" w:rsidP="0050489C"/>
    <w:p w14:paraId="7308E80E" w14:textId="77777777" w:rsidR="007F56FB" w:rsidRDefault="007F56FB" w:rsidP="0050489C"/>
    <w:p w14:paraId="7AABD7DA" w14:textId="77777777" w:rsidR="007F56FB" w:rsidRDefault="007F56FB" w:rsidP="0050489C"/>
    <w:p w14:paraId="7E81F3ED" w14:textId="77777777" w:rsidR="007F56FB" w:rsidRDefault="007F56FB" w:rsidP="0050489C"/>
    <w:p w14:paraId="40C20582" w14:textId="77777777" w:rsidR="007F56FB" w:rsidRDefault="007F56FB" w:rsidP="0050489C"/>
    <w:p w14:paraId="51BAF42F" w14:textId="77777777" w:rsidR="007F56FB" w:rsidRDefault="007F56FB" w:rsidP="0050489C"/>
    <w:p w14:paraId="18B448B2" w14:textId="77777777" w:rsidR="007F56FB" w:rsidRDefault="007F56FB" w:rsidP="0050489C"/>
    <w:p w14:paraId="76890DE3" w14:textId="77777777" w:rsidR="007F56FB" w:rsidRDefault="007F56FB" w:rsidP="0050489C"/>
    <w:p w14:paraId="777552AE" w14:textId="77777777" w:rsidR="00850349" w:rsidRDefault="00850349" w:rsidP="0050489C"/>
    <w:p w14:paraId="5BD37CBC" w14:textId="77777777" w:rsidR="00850349" w:rsidRDefault="00850349" w:rsidP="0050489C"/>
    <w:p w14:paraId="38417C6C" w14:textId="03409709" w:rsidR="00850349" w:rsidRPr="00850349" w:rsidRDefault="00850349" w:rsidP="00850349">
      <w:pPr>
        <w:jc w:val="center"/>
        <w:rPr>
          <w:sz w:val="20"/>
          <w:szCs w:val="20"/>
        </w:rPr>
      </w:pPr>
      <w:r w:rsidRPr="004C6AA0">
        <w:rPr>
          <w:b/>
          <w:bCs/>
          <w:sz w:val="20"/>
          <w:szCs w:val="20"/>
        </w:rPr>
        <w:t>Fig.</w:t>
      </w:r>
      <w:r w:rsidR="004C6AA0" w:rsidRPr="004C6AA0">
        <w:rPr>
          <w:b/>
          <w:bCs/>
          <w:sz w:val="20"/>
          <w:szCs w:val="20"/>
        </w:rPr>
        <w:t>2</w:t>
      </w:r>
      <w:r>
        <w:rPr>
          <w:sz w:val="20"/>
          <w:szCs w:val="20"/>
        </w:rPr>
        <w:t xml:space="preserve"> </w:t>
      </w:r>
      <w:r w:rsidRPr="00850349">
        <w:rPr>
          <w:sz w:val="20"/>
          <w:szCs w:val="20"/>
        </w:rPr>
        <w:t>CNN Architecture</w:t>
      </w:r>
    </w:p>
    <w:p w14:paraId="785C5994" w14:textId="7F9B78C3" w:rsidR="0050489C" w:rsidRDefault="00633DD7" w:rsidP="005714F8">
      <w:pPr>
        <w:pStyle w:val="Heading2"/>
        <w:jc w:val="left"/>
      </w:pPr>
      <w:bookmarkStart w:id="65" w:name="_Toc182960882"/>
      <w:r>
        <w:lastRenderedPageBreak/>
        <w:t>4.3</w:t>
      </w:r>
      <w:r w:rsidR="00BA64E1">
        <w:t xml:space="preserve"> </w:t>
      </w:r>
      <w:r w:rsidR="0050489C">
        <w:t>System Design</w:t>
      </w:r>
      <w:bookmarkEnd w:id="65"/>
      <w:r w:rsidR="0050489C">
        <w:t xml:space="preserve"> </w:t>
      </w:r>
    </w:p>
    <w:p w14:paraId="09E574E3" w14:textId="0EA01BD2" w:rsidR="0050489C" w:rsidRDefault="00BA64E1" w:rsidP="00BA64E1">
      <w:pPr>
        <w:pStyle w:val="Heading3"/>
        <w:jc w:val="left"/>
      </w:pPr>
      <w:bookmarkStart w:id="66" w:name="_Toc182960883"/>
      <w:r>
        <w:t xml:space="preserve">4.2.3 </w:t>
      </w:r>
      <w:r w:rsidR="0050489C">
        <w:t>System Architecture</w:t>
      </w:r>
      <w:bookmarkEnd w:id="66"/>
    </w:p>
    <w:p w14:paraId="42C1CE27" w14:textId="77777777" w:rsidR="0050489C" w:rsidRDefault="0050489C" w:rsidP="0050489C">
      <w:r>
        <w:t>The design of the architecture for the system of driver drowsiness detection is always real-time; therefore, it moves from the capture of video frames to the generation of alerts. The system consists of the following interconnected layers:</w:t>
      </w:r>
    </w:p>
    <w:p w14:paraId="200E9605" w14:textId="77777777" w:rsidR="0050489C" w:rsidRDefault="0050489C" w:rsidP="0050489C"/>
    <w:p w14:paraId="6A9E0E36" w14:textId="15E4F828" w:rsidR="0050489C" w:rsidRDefault="0050489C" w:rsidP="00D13280">
      <w:pPr>
        <w:pStyle w:val="ListParagraph"/>
        <w:numPr>
          <w:ilvl w:val="0"/>
          <w:numId w:val="18"/>
        </w:numPr>
      </w:pPr>
      <w:r w:rsidRPr="00E8795B">
        <w:t>Data Input</w:t>
      </w:r>
      <w:r>
        <w:t xml:space="preserve"> </w:t>
      </w:r>
      <w:r w:rsidRPr="00E8326D">
        <w:t>(Camera Feed)</w:t>
      </w:r>
    </w:p>
    <w:p w14:paraId="4C9429FF" w14:textId="77777777" w:rsidR="0050489C" w:rsidRDefault="0050489C" w:rsidP="00D13280">
      <w:pPr>
        <w:pStyle w:val="ListParagraph"/>
      </w:pPr>
      <w:r>
        <w:t>Purpose: Capture live video of the driver's face in real time.</w:t>
      </w:r>
    </w:p>
    <w:p w14:paraId="44F80D11" w14:textId="1E968AC3" w:rsidR="0050489C" w:rsidRDefault="00436E15" w:rsidP="00D13280">
      <w:pPr>
        <w:pStyle w:val="ListParagraph"/>
      </w:pPr>
      <w:r w:rsidRPr="00436E15">
        <w:rPr>
          <w:noProof/>
        </w:rPr>
        <w:drawing>
          <wp:anchor distT="0" distB="0" distL="114300" distR="114300" simplePos="0" relativeHeight="251732480" behindDoc="0" locked="0" layoutInCell="1" allowOverlap="1" wp14:anchorId="31F5922E" wp14:editId="6781B49C">
            <wp:simplePos x="0" y="0"/>
            <wp:positionH relativeFrom="margin">
              <wp:posOffset>454136</wp:posOffset>
            </wp:positionH>
            <wp:positionV relativeFrom="paragraph">
              <wp:posOffset>824617</wp:posOffset>
            </wp:positionV>
            <wp:extent cx="2440940" cy="748665"/>
            <wp:effectExtent l="19050" t="19050" r="16510" b="13335"/>
            <wp:wrapTopAndBottom/>
            <wp:docPr id="6327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0769" name=""/>
                    <pic:cNvPicPr/>
                  </pic:nvPicPr>
                  <pic:blipFill>
                    <a:blip r:embed="rId19"/>
                    <a:stretch>
                      <a:fillRect/>
                    </a:stretch>
                  </pic:blipFill>
                  <pic:spPr>
                    <a:xfrm>
                      <a:off x="0" y="0"/>
                      <a:ext cx="2440940" cy="7486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Implementation:</w:t>
      </w:r>
      <w:r w:rsidR="00E8795B">
        <w:t xml:space="preserve"> </w:t>
      </w:r>
      <w:r w:rsidR="0050489C">
        <w:t>Initialize a webcam using OpenCV and attempt to open an external or built-in camera.</w:t>
      </w:r>
      <w:r w:rsidR="00E8795B">
        <w:t xml:space="preserve"> </w:t>
      </w:r>
      <w:r w:rsidR="0050489C">
        <w:t>Video Frames are captured continuously then are processed individually.</w:t>
      </w:r>
      <w:r w:rsidR="00E8795B">
        <w:t xml:space="preserve"> </w:t>
      </w:r>
      <w:r w:rsidR="0050489C">
        <w:t>If the webcam cannot open, error is raised</w:t>
      </w:r>
      <w:r w:rsidR="00C54120">
        <w:t>.</w:t>
      </w:r>
    </w:p>
    <w:p w14:paraId="2D9E85C1" w14:textId="5BE295B8" w:rsidR="00436E15" w:rsidRDefault="00436E15" w:rsidP="00436E15">
      <w:pPr>
        <w:ind w:left="360"/>
      </w:pPr>
    </w:p>
    <w:p w14:paraId="7B1A17F8" w14:textId="4948A18A" w:rsidR="0050489C" w:rsidRPr="00096985" w:rsidRDefault="0050489C" w:rsidP="00D13280">
      <w:pPr>
        <w:pStyle w:val="ListParagraph"/>
        <w:numPr>
          <w:ilvl w:val="0"/>
          <w:numId w:val="18"/>
        </w:numPr>
      </w:pPr>
      <w:r w:rsidRPr="00096985">
        <w:t>Preprocessing Layer</w:t>
      </w:r>
    </w:p>
    <w:p w14:paraId="33167A48" w14:textId="77777777" w:rsidR="0050489C" w:rsidRDefault="0050489C" w:rsidP="00D13280">
      <w:pPr>
        <w:pStyle w:val="ListParagraph"/>
      </w:pPr>
      <w:r>
        <w:t>Motive: To prepare each video frame for further feature extraction and classification.</w:t>
      </w:r>
    </w:p>
    <w:p w14:paraId="4C9D9452" w14:textId="0C1F7725" w:rsidR="00436081" w:rsidRDefault="00436E15" w:rsidP="00D13280">
      <w:pPr>
        <w:pStyle w:val="ListParagraph"/>
      </w:pPr>
      <w:r w:rsidRPr="00436E15">
        <w:rPr>
          <w:noProof/>
        </w:rPr>
        <w:drawing>
          <wp:anchor distT="0" distB="0" distL="114300" distR="114300" simplePos="0" relativeHeight="251734528" behindDoc="0" locked="0" layoutInCell="1" allowOverlap="1" wp14:anchorId="6950D7BF" wp14:editId="03A1D2D8">
            <wp:simplePos x="0" y="0"/>
            <wp:positionH relativeFrom="column">
              <wp:posOffset>454163</wp:posOffset>
            </wp:positionH>
            <wp:positionV relativeFrom="paragraph">
              <wp:posOffset>1304373</wp:posOffset>
            </wp:positionV>
            <wp:extent cx="5528945" cy="304165"/>
            <wp:effectExtent l="19050" t="19050" r="14605" b="19685"/>
            <wp:wrapTopAndBottom/>
            <wp:docPr id="19650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0756" name=""/>
                    <pic:cNvPicPr/>
                  </pic:nvPicPr>
                  <pic:blipFill>
                    <a:blip r:embed="rId20"/>
                    <a:stretch>
                      <a:fillRect/>
                    </a:stretch>
                  </pic:blipFill>
                  <pic:spPr>
                    <a:xfrm>
                      <a:off x="0" y="0"/>
                      <a:ext cx="5528945" cy="3041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rsidRPr="00C54120">
        <w:t>Implementation</w:t>
      </w:r>
      <w:r w:rsidR="00C54120">
        <w:t xml:space="preserve">: </w:t>
      </w:r>
      <w:r w:rsidR="0050489C" w:rsidRPr="00C54120">
        <w:t>Face Detection</w:t>
      </w:r>
      <w:r w:rsidR="00C60070" w:rsidRPr="00C54120">
        <w:rPr>
          <w:b/>
          <w:bCs/>
        </w:rPr>
        <w:t xml:space="preserve"> - </w:t>
      </w:r>
      <w:r w:rsidR="0050489C">
        <w:t>Haar Cascade Classifier is used for detecting the face of the driver within a frame.</w:t>
      </w:r>
      <w:r w:rsidR="00C60070">
        <w:t xml:space="preserve"> </w:t>
      </w:r>
      <w:r w:rsidR="0050489C">
        <w:t>It makes sure that all the processing around the area of interest would be done.</w:t>
      </w:r>
      <w:r w:rsidR="00C54120">
        <w:t xml:space="preserve"> </w:t>
      </w:r>
      <w:r w:rsidR="0050489C" w:rsidRPr="00C54120">
        <w:t>Eye Detection</w:t>
      </w:r>
      <w:r w:rsidR="00C60070" w:rsidRPr="00C54120">
        <w:rPr>
          <w:b/>
          <w:bCs/>
        </w:rPr>
        <w:t xml:space="preserve"> - </w:t>
      </w:r>
      <w:r w:rsidR="0050489C">
        <w:t>Within the identified face, Haar Cascade Classifier identifies the areas for eyes.</w:t>
      </w:r>
      <w:r w:rsidR="00C60070">
        <w:t xml:space="preserve"> </w:t>
      </w:r>
      <w:r w:rsidR="0050489C">
        <w:t>The regions are cropped and processed for classification.</w:t>
      </w:r>
      <w:r w:rsidR="00EA17A1">
        <w:t xml:space="preserve"> </w:t>
      </w:r>
    </w:p>
    <w:p w14:paraId="6C3A2BF0" w14:textId="101B8DE6" w:rsidR="00436E15" w:rsidRDefault="00436E15" w:rsidP="00436E15">
      <w:pPr>
        <w:pStyle w:val="ListParagraph"/>
        <w:numPr>
          <w:ilvl w:val="0"/>
          <w:numId w:val="0"/>
        </w:numPr>
        <w:ind w:left="720"/>
      </w:pPr>
    </w:p>
    <w:p w14:paraId="14AB3AEF" w14:textId="3E00C765" w:rsidR="0050489C" w:rsidRDefault="00436E15" w:rsidP="00ED0F33">
      <w:pPr>
        <w:pStyle w:val="ListParagraph"/>
      </w:pPr>
      <w:r w:rsidRPr="00436E15">
        <w:rPr>
          <w:noProof/>
        </w:rPr>
        <w:drawing>
          <wp:anchor distT="0" distB="0" distL="114300" distR="114300" simplePos="0" relativeHeight="251736576" behindDoc="0" locked="0" layoutInCell="1" allowOverlap="1" wp14:anchorId="747B9550" wp14:editId="70AD8C37">
            <wp:simplePos x="0" y="0"/>
            <wp:positionH relativeFrom="margin">
              <wp:posOffset>477796</wp:posOffset>
            </wp:positionH>
            <wp:positionV relativeFrom="paragraph">
              <wp:posOffset>795600</wp:posOffset>
            </wp:positionV>
            <wp:extent cx="3396615" cy="339090"/>
            <wp:effectExtent l="19050" t="19050" r="13335" b="22860"/>
            <wp:wrapTopAndBottom/>
            <wp:docPr id="97722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1398" name=""/>
                    <pic:cNvPicPr/>
                  </pic:nvPicPr>
                  <pic:blipFill>
                    <a:blip r:embed="rId21"/>
                    <a:stretch>
                      <a:fillRect/>
                    </a:stretch>
                  </pic:blipFill>
                  <pic:spPr>
                    <a:xfrm>
                      <a:off x="0" y="0"/>
                      <a:ext cx="3396615" cy="339090"/>
                    </a:xfrm>
                    <a:prstGeom prst="rect">
                      <a:avLst/>
                    </a:prstGeom>
                    <a:ln w="3175">
                      <a:solidFill>
                        <a:schemeClr val="tx1"/>
                      </a:solidFill>
                    </a:ln>
                  </pic:spPr>
                </pic:pic>
              </a:graphicData>
            </a:graphic>
            <wp14:sizeRelH relativeFrom="margin">
              <wp14:pctWidth>0</wp14:pctWidth>
            </wp14:sizeRelH>
          </wp:anchor>
        </w:drawing>
      </w:r>
      <w:r w:rsidR="0050489C" w:rsidRPr="00EA17A1">
        <w:t>Image Resizing and Normalization</w:t>
      </w:r>
      <w:r w:rsidR="0050489C">
        <w:t>:</w:t>
      </w:r>
      <w:r w:rsidR="00C54120">
        <w:t xml:space="preserve"> </w:t>
      </w:r>
      <w:r w:rsidR="0050489C">
        <w:t>Crop the eye region to a size that will fit the CNN model's input size, 224 x 224</w:t>
      </w:r>
      <w:r w:rsidR="00953FC2">
        <w:t>.</w:t>
      </w:r>
      <w:r w:rsidR="00C54120">
        <w:t xml:space="preserve"> </w:t>
      </w:r>
      <w:r w:rsidR="0050489C">
        <w:t>Normalize pixel values to be in the range of 0-1 through dividing by 255.0, thus having the same input go into the model.</w:t>
      </w:r>
      <w:r w:rsidRPr="00436E15">
        <w:rPr>
          <w:noProof/>
        </w:rPr>
        <w:t xml:space="preserve"> </w:t>
      </w:r>
    </w:p>
    <w:p w14:paraId="2CE1F193" w14:textId="46156642" w:rsidR="00436E15" w:rsidRDefault="00436E15" w:rsidP="00436E15">
      <w:pPr>
        <w:ind w:left="360"/>
      </w:pPr>
    </w:p>
    <w:p w14:paraId="0800B16E" w14:textId="71D4D90F" w:rsidR="0050489C" w:rsidRPr="00096985" w:rsidRDefault="0050489C" w:rsidP="00D13280">
      <w:pPr>
        <w:pStyle w:val="ListParagraph"/>
        <w:numPr>
          <w:ilvl w:val="0"/>
          <w:numId w:val="18"/>
        </w:numPr>
      </w:pPr>
      <w:r w:rsidRPr="00096985">
        <w:t>Feature Extraction and Model Inference Layer</w:t>
      </w:r>
    </w:p>
    <w:p w14:paraId="1DA36AD5" w14:textId="77777777" w:rsidR="0050489C" w:rsidRDefault="0050489C" w:rsidP="00D13280">
      <w:pPr>
        <w:pStyle w:val="ListParagraph"/>
      </w:pPr>
      <w:r>
        <w:t>Objective: Predict the state of the driver as Active or Sleepy through a CNN-based deep learning model.</w:t>
      </w:r>
    </w:p>
    <w:p w14:paraId="6B58FDAD" w14:textId="4D66C91B" w:rsidR="0050489C" w:rsidRDefault="00D67826" w:rsidP="00D13280">
      <w:pPr>
        <w:pStyle w:val="ListParagraph"/>
      </w:pPr>
      <w:r w:rsidRPr="00D67826">
        <w:rPr>
          <w:noProof/>
        </w:rPr>
        <w:lastRenderedPageBreak/>
        <w:drawing>
          <wp:anchor distT="0" distB="0" distL="114300" distR="114300" simplePos="0" relativeHeight="251738624" behindDoc="0" locked="0" layoutInCell="1" allowOverlap="1" wp14:anchorId="2160C9AD" wp14:editId="4E12FF63">
            <wp:simplePos x="0" y="0"/>
            <wp:positionH relativeFrom="column">
              <wp:posOffset>454025</wp:posOffset>
            </wp:positionH>
            <wp:positionV relativeFrom="paragraph">
              <wp:posOffset>1125855</wp:posOffset>
            </wp:positionV>
            <wp:extent cx="2836545" cy="184150"/>
            <wp:effectExtent l="19050" t="19050" r="20955" b="25400"/>
            <wp:wrapTopAndBottom/>
            <wp:docPr id="24430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185" name=""/>
                    <pic:cNvPicPr/>
                  </pic:nvPicPr>
                  <pic:blipFill>
                    <a:blip r:embed="rId22"/>
                    <a:stretch>
                      <a:fillRect/>
                    </a:stretch>
                  </pic:blipFill>
                  <pic:spPr>
                    <a:xfrm>
                      <a:off x="0" y="0"/>
                      <a:ext cx="2836545" cy="1841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Loads: A pre-trained CNN model named fatigue_model_cnn.h5 is to be loaded using TensorFlow.</w:t>
      </w:r>
      <w:r w:rsidR="00436081">
        <w:t xml:space="preserve"> </w:t>
      </w:r>
      <w:r w:rsidR="0050489C">
        <w:t>The processed eye region is passed to the model for inference</w:t>
      </w:r>
      <w:r w:rsidR="00436081">
        <w:t xml:space="preserve"> .</w:t>
      </w:r>
      <w:r w:rsidR="0050489C">
        <w:t>The CNN model has outputs in the form of probabilities of two classes</w:t>
      </w:r>
      <w:r w:rsidR="00953FC2">
        <w:t>:</w:t>
      </w:r>
      <w:r w:rsidR="00DA150E">
        <w:t xml:space="preserve"> </w:t>
      </w:r>
      <w:r w:rsidR="0050489C">
        <w:t xml:space="preserve">Class 0 </w:t>
      </w:r>
      <w:r w:rsidR="00DA150E">
        <w:t>‘</w:t>
      </w:r>
      <w:r w:rsidR="0050489C">
        <w:t>Active</w:t>
      </w:r>
      <w:r w:rsidR="00DA150E">
        <w:t xml:space="preserve">’ and </w:t>
      </w:r>
      <w:r w:rsidR="0050489C">
        <w:t xml:space="preserve">Class 1 </w:t>
      </w:r>
      <w:r w:rsidR="00DA150E">
        <w:t>‘</w:t>
      </w:r>
      <w:r w:rsidR="0050489C">
        <w:t>Sleepy</w:t>
      </w:r>
      <w:r w:rsidR="00DA150E">
        <w:t>’.</w:t>
      </w:r>
    </w:p>
    <w:p w14:paraId="7FBCA00E" w14:textId="66DD287A" w:rsidR="00D67826" w:rsidRDefault="00D67826" w:rsidP="00D67826">
      <w:pPr>
        <w:ind w:left="360"/>
      </w:pPr>
    </w:p>
    <w:p w14:paraId="54394D8C" w14:textId="029C90B5" w:rsidR="00436081" w:rsidRDefault="00D67826" w:rsidP="00D13280">
      <w:pPr>
        <w:pStyle w:val="ListParagraph"/>
      </w:pPr>
      <w:r w:rsidRPr="00D67826">
        <w:rPr>
          <w:noProof/>
        </w:rPr>
        <w:drawing>
          <wp:anchor distT="0" distB="0" distL="114300" distR="114300" simplePos="0" relativeHeight="251740672" behindDoc="0" locked="0" layoutInCell="1" allowOverlap="1" wp14:anchorId="7A7AD7E6" wp14:editId="7446E1A3">
            <wp:simplePos x="0" y="0"/>
            <wp:positionH relativeFrom="column">
              <wp:posOffset>469900</wp:posOffset>
            </wp:positionH>
            <wp:positionV relativeFrom="paragraph">
              <wp:posOffset>508635</wp:posOffset>
            </wp:positionV>
            <wp:extent cx="2819400" cy="1430655"/>
            <wp:effectExtent l="19050" t="19050" r="19050" b="17145"/>
            <wp:wrapTopAndBottom/>
            <wp:docPr id="19326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9833" name=""/>
                    <pic:cNvPicPr/>
                  </pic:nvPicPr>
                  <pic:blipFill>
                    <a:blip r:embed="rId23"/>
                    <a:stretch>
                      <a:fillRect/>
                    </a:stretch>
                  </pic:blipFill>
                  <pic:spPr>
                    <a:xfrm>
                      <a:off x="0" y="0"/>
                      <a:ext cx="2819400" cy="143065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The state with the maximum-probability prediction is selected and its respective confidence score is logged</w:t>
      </w:r>
      <w:r w:rsidR="00953FC2">
        <w:t>.</w:t>
      </w:r>
    </w:p>
    <w:p w14:paraId="05DDF964" w14:textId="36C36F96" w:rsidR="00D67826" w:rsidRDefault="00D67826" w:rsidP="00D67826">
      <w:pPr>
        <w:pStyle w:val="ListParagraph"/>
        <w:numPr>
          <w:ilvl w:val="0"/>
          <w:numId w:val="0"/>
        </w:numPr>
        <w:ind w:left="720"/>
      </w:pPr>
    </w:p>
    <w:p w14:paraId="7C5C35D0" w14:textId="4AF14660" w:rsidR="0050489C" w:rsidRPr="00096985" w:rsidRDefault="0050489C" w:rsidP="00D13280">
      <w:pPr>
        <w:pStyle w:val="ListParagraph"/>
        <w:numPr>
          <w:ilvl w:val="0"/>
          <w:numId w:val="18"/>
        </w:numPr>
      </w:pPr>
      <w:r w:rsidRPr="00096985">
        <w:t>Decision Layer</w:t>
      </w:r>
    </w:p>
    <w:p w14:paraId="5A8B454C" w14:textId="2D3CD2F4" w:rsidR="005146AC" w:rsidRDefault="0050489C" w:rsidP="00D13280">
      <w:pPr>
        <w:pStyle w:val="ListParagraph"/>
      </w:pPr>
      <w:r>
        <w:t>Goal: Predict across frames successively in order to avoid false alarms and determine at which frames to raise alerts.</w:t>
      </w:r>
    </w:p>
    <w:p w14:paraId="16CF992F" w14:textId="543DF919" w:rsidR="0050489C" w:rsidRPr="00DA150E" w:rsidRDefault="0050489C" w:rsidP="00D13280">
      <w:pPr>
        <w:pStyle w:val="ListParagraph"/>
        <w:rPr>
          <w:b/>
          <w:bCs/>
        </w:rPr>
      </w:pPr>
      <w:r>
        <w:t>Sleepy Counter Mechanism:</w:t>
      </w:r>
      <w:r w:rsidR="00DA150E">
        <w:t xml:space="preserve"> </w:t>
      </w:r>
      <w:r>
        <w:t>It keeps track of the count of successive frames classified as Sleepy.</w:t>
      </w:r>
      <w:r w:rsidR="005146AC">
        <w:t xml:space="preserve"> </w:t>
      </w:r>
      <w:r>
        <w:t xml:space="preserve">The threshold to ring an alarm is set to </w:t>
      </w:r>
      <w:r w:rsidR="00DA150E">
        <w:t>5</w:t>
      </w:r>
      <w:r>
        <w:t xml:space="preserve"> consecutive Sleepy frames.</w:t>
      </w:r>
    </w:p>
    <w:p w14:paraId="36A3954C" w14:textId="659BA1BE" w:rsidR="0050489C" w:rsidRDefault="0050489C" w:rsidP="00D13280">
      <w:pPr>
        <w:pStyle w:val="ListParagraph"/>
      </w:pPr>
      <w:r>
        <w:t>Reset Mechanism:</w:t>
      </w:r>
      <w:r w:rsidR="00DA150E">
        <w:t xml:space="preserve"> A</w:t>
      </w:r>
      <w:r>
        <w:t xml:space="preserve"> frame</w:t>
      </w:r>
      <w:r w:rsidR="00DA150E">
        <w:t xml:space="preserve"> </w:t>
      </w:r>
      <w:r>
        <w:t>identified as Active, the counter and all alarms triggered are reset to zero.</w:t>
      </w:r>
    </w:p>
    <w:p w14:paraId="6198553C" w14:textId="669D4781" w:rsidR="0050489C" w:rsidRDefault="0050489C" w:rsidP="00D13280">
      <w:pPr>
        <w:pStyle w:val="ListParagraph"/>
      </w:pPr>
      <w:r>
        <w:t>Threshold-Based Alarm</w:t>
      </w:r>
      <w:r w:rsidR="00A1589B">
        <w:t xml:space="preserve">: </w:t>
      </w:r>
      <w:r w:rsidR="00DA150E">
        <w:t>C</w:t>
      </w:r>
      <w:r>
        <w:t>ounter exceeding the threshold value, an audio alarm is invoked with winsound.</w:t>
      </w:r>
    </w:p>
    <w:p w14:paraId="2C0AD110" w14:textId="79264AE8" w:rsidR="0050489C" w:rsidRPr="00096985" w:rsidRDefault="0050489C" w:rsidP="00D13280">
      <w:pPr>
        <w:pStyle w:val="ListParagraph"/>
        <w:numPr>
          <w:ilvl w:val="0"/>
          <w:numId w:val="18"/>
        </w:numPr>
      </w:pPr>
      <w:r w:rsidRPr="00096985">
        <w:t>Alarm System</w:t>
      </w:r>
    </w:p>
    <w:p w14:paraId="36032CBA" w14:textId="734F7961" w:rsidR="0050489C" w:rsidRDefault="0050489C" w:rsidP="00D13280">
      <w:pPr>
        <w:pStyle w:val="ListParagraph"/>
      </w:pPr>
      <w:r>
        <w:t>Goal: Sound an alarm as soon as and as long as the system establishes that the driver is persistently sleepy.</w:t>
      </w:r>
    </w:p>
    <w:p w14:paraId="182950E3" w14:textId="5BE2ABCD" w:rsidR="0050489C" w:rsidRDefault="00C2098E" w:rsidP="00D13280">
      <w:pPr>
        <w:pStyle w:val="ListParagraph"/>
      </w:pPr>
      <w:r w:rsidRPr="00C2098E">
        <w:rPr>
          <w:noProof/>
        </w:rPr>
        <w:drawing>
          <wp:anchor distT="0" distB="0" distL="114300" distR="114300" simplePos="0" relativeHeight="251742720" behindDoc="0" locked="0" layoutInCell="1" allowOverlap="1" wp14:anchorId="4E21E9F1" wp14:editId="771BE638">
            <wp:simplePos x="0" y="0"/>
            <wp:positionH relativeFrom="column">
              <wp:posOffset>446405</wp:posOffset>
            </wp:positionH>
            <wp:positionV relativeFrom="paragraph">
              <wp:posOffset>1122045</wp:posOffset>
            </wp:positionV>
            <wp:extent cx="3856355" cy="666115"/>
            <wp:effectExtent l="19050" t="19050" r="10795" b="19685"/>
            <wp:wrapTopAndBottom/>
            <wp:docPr id="11756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5941" name=""/>
                    <pic:cNvPicPr/>
                  </pic:nvPicPr>
                  <pic:blipFill>
                    <a:blip r:embed="rId24"/>
                    <a:stretch>
                      <a:fillRect/>
                    </a:stretch>
                  </pic:blipFill>
                  <pic:spPr>
                    <a:xfrm>
                      <a:off x="0" y="0"/>
                      <a:ext cx="3856355" cy="66611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Implementation: Audio beep is played using winsound.</w:t>
      </w:r>
      <w:r w:rsidR="00DA150E">
        <w:t xml:space="preserve"> </w:t>
      </w:r>
      <w:r w:rsidR="0050489C">
        <w:t>Beep whenever drowsiness is detected for the threshold number of consecutive frames.</w:t>
      </w:r>
      <w:r w:rsidR="00A1589B">
        <w:t xml:space="preserve"> </w:t>
      </w:r>
      <w:r w:rsidR="0050489C">
        <w:t>The system prevents unnecessary alerts by resetting the counter and deactivating the alarm after it has been triggered.</w:t>
      </w:r>
    </w:p>
    <w:p w14:paraId="365CC436" w14:textId="7FD1546C" w:rsidR="00C2098E" w:rsidRDefault="00C2098E" w:rsidP="00C2098E"/>
    <w:p w14:paraId="6F6575A9" w14:textId="088FF9F7" w:rsidR="00A1589B" w:rsidRPr="00096985" w:rsidRDefault="0050489C" w:rsidP="00D13280">
      <w:pPr>
        <w:pStyle w:val="ListParagraph"/>
        <w:numPr>
          <w:ilvl w:val="0"/>
          <w:numId w:val="18"/>
        </w:numPr>
      </w:pPr>
      <w:r w:rsidRPr="00096985">
        <w:t>Real-Time Feedback (UI Layer)</w:t>
      </w:r>
    </w:p>
    <w:p w14:paraId="16E3CB69" w14:textId="4B7E101C" w:rsidR="0050489C" w:rsidRDefault="0050489C" w:rsidP="00D13280">
      <w:pPr>
        <w:pStyle w:val="ListParagraph"/>
      </w:pPr>
      <w:r>
        <w:t>Function: Update in real time, the state of the driver across the video feed</w:t>
      </w:r>
    </w:p>
    <w:p w14:paraId="208A0D08" w14:textId="69C23E73" w:rsidR="0050489C" w:rsidRDefault="0050489C" w:rsidP="00D13280">
      <w:pPr>
        <w:pStyle w:val="ListParagraph"/>
      </w:pPr>
      <w:r>
        <w:t>Implementation</w:t>
      </w:r>
      <w:r w:rsidR="00DA150E">
        <w:t xml:space="preserve">: </w:t>
      </w:r>
      <w:r>
        <w:t>The state of the driver as detected (Active or Sleepy) along with a confidence score overlay on the video feed using OpenCV.</w:t>
      </w:r>
      <w:r w:rsidR="00936D6C">
        <w:t xml:space="preserve"> </w:t>
      </w:r>
      <w:r>
        <w:t>It also superimposes bounding boxes around detected faces to visually highlight the region of interest.</w:t>
      </w:r>
    </w:p>
    <w:p w14:paraId="6B22A73F" w14:textId="5F82BE90" w:rsidR="0050489C" w:rsidRDefault="0050489C" w:rsidP="0050489C">
      <w:r>
        <w:t>The processed frames are displayed in a window titled "Sleepiness Detection Window."</w:t>
      </w:r>
    </w:p>
    <w:p w14:paraId="2B7716B2" w14:textId="40A663AA" w:rsidR="0050489C" w:rsidRDefault="0050489C" w:rsidP="0050489C">
      <w:r>
        <w:t>This layered architecture provides a sound and efficient drowsiness detection system that balances computational efficiency with real-time responsiveness to safeguard drivers.</w:t>
      </w:r>
    </w:p>
    <w:p w14:paraId="12AE796B" w14:textId="0C04DD1F" w:rsidR="0050489C" w:rsidRDefault="0050489C" w:rsidP="0050489C"/>
    <w:p w14:paraId="4A74ADAD" w14:textId="325C484F" w:rsidR="0050489C" w:rsidRDefault="00DF29C8" w:rsidP="00DF29C8">
      <w:pPr>
        <w:pStyle w:val="Heading3"/>
        <w:jc w:val="left"/>
      </w:pPr>
      <w:bookmarkStart w:id="67" w:name="_Toc182960884"/>
      <w:r>
        <w:t xml:space="preserve">4.3.2 </w:t>
      </w:r>
      <w:r w:rsidR="0050489C">
        <w:t>Component Interaction</w:t>
      </w:r>
      <w:bookmarkEnd w:id="67"/>
    </w:p>
    <w:p w14:paraId="4B7A5B59" w14:textId="64007478" w:rsidR="000F6F29" w:rsidRPr="000F6F29" w:rsidRDefault="000F6F29" w:rsidP="00074703">
      <w:pPr>
        <w:ind w:left="720" w:hanging="360"/>
      </w:pPr>
    </w:p>
    <w:p w14:paraId="2BC1E068" w14:textId="1EBEEBD7" w:rsidR="0050489C" w:rsidRDefault="0050489C" w:rsidP="0050489C">
      <w:r w:rsidRPr="00E71444">
        <w:t>The interaction between components in the driver drowsiness detection system follows a structured flow to ensure efficient, real-time detection and alerting:</w:t>
      </w:r>
    </w:p>
    <w:p w14:paraId="39FAE9F4" w14:textId="5150D19A" w:rsidR="00BE7B25" w:rsidRDefault="00B84CF1" w:rsidP="0050489C">
      <w:r>
        <w:rPr>
          <w:noProof/>
        </w:rPr>
        <w:drawing>
          <wp:anchor distT="0" distB="0" distL="114300" distR="114300" simplePos="0" relativeHeight="251718144" behindDoc="1" locked="0" layoutInCell="1" allowOverlap="1" wp14:anchorId="44561C45" wp14:editId="51A3B75E">
            <wp:simplePos x="0" y="0"/>
            <wp:positionH relativeFrom="margin">
              <wp:align>center</wp:align>
            </wp:positionH>
            <wp:positionV relativeFrom="paragraph">
              <wp:posOffset>152400</wp:posOffset>
            </wp:positionV>
            <wp:extent cx="1512000" cy="2678400"/>
            <wp:effectExtent l="0" t="0" r="0" b="8255"/>
            <wp:wrapTight wrapText="bothSides">
              <wp:wrapPolygon edited="0">
                <wp:start x="0" y="0"/>
                <wp:lineTo x="0" y="21513"/>
                <wp:lineTo x="21228" y="21513"/>
                <wp:lineTo x="21228" y="0"/>
                <wp:lineTo x="0" y="0"/>
              </wp:wrapPolygon>
            </wp:wrapTight>
            <wp:docPr id="1948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090" name="Picture 194811090"/>
                    <pic:cNvPicPr/>
                  </pic:nvPicPr>
                  <pic:blipFill>
                    <a:blip r:embed="rId25">
                      <a:extLst>
                        <a:ext uri="{28A0092B-C50C-407E-A947-70E740481C1C}">
                          <a14:useLocalDpi xmlns:a14="http://schemas.microsoft.com/office/drawing/2010/main" val="0"/>
                        </a:ext>
                      </a:extLst>
                    </a:blip>
                    <a:stretch>
                      <a:fillRect/>
                    </a:stretch>
                  </pic:blipFill>
                  <pic:spPr>
                    <a:xfrm>
                      <a:off x="0" y="0"/>
                      <a:ext cx="1512000" cy="2678400"/>
                    </a:xfrm>
                    <a:prstGeom prst="rect">
                      <a:avLst/>
                    </a:prstGeom>
                  </pic:spPr>
                </pic:pic>
              </a:graphicData>
            </a:graphic>
            <wp14:sizeRelH relativeFrom="margin">
              <wp14:pctWidth>0</wp14:pctWidth>
            </wp14:sizeRelH>
            <wp14:sizeRelV relativeFrom="margin">
              <wp14:pctHeight>0</wp14:pctHeight>
            </wp14:sizeRelV>
          </wp:anchor>
        </w:drawing>
      </w:r>
    </w:p>
    <w:p w14:paraId="02447D9E" w14:textId="62E39ED2" w:rsidR="00BE7B25" w:rsidRDefault="00BE7B25" w:rsidP="0050489C"/>
    <w:p w14:paraId="42B1D855" w14:textId="3DFDC13E" w:rsidR="00BE7B25" w:rsidRDefault="00BE7B25" w:rsidP="0050489C"/>
    <w:p w14:paraId="56E187AF" w14:textId="6399B1D0" w:rsidR="00501E4F" w:rsidRDefault="00501E4F" w:rsidP="00501E4F">
      <w:bookmarkStart w:id="68" w:name="_Toc151988753"/>
      <w:bookmarkStart w:id="69" w:name="_Toc152069297"/>
      <w:bookmarkEnd w:id="57"/>
    </w:p>
    <w:p w14:paraId="303A5606" w14:textId="77777777" w:rsidR="005126D8" w:rsidRDefault="005126D8" w:rsidP="00501E4F"/>
    <w:p w14:paraId="70D52B6C" w14:textId="77777777" w:rsidR="004109C6" w:rsidRDefault="004109C6" w:rsidP="00501E4F"/>
    <w:p w14:paraId="3C5FC9EB" w14:textId="77777777" w:rsidR="004109C6" w:rsidRDefault="004109C6" w:rsidP="00501E4F"/>
    <w:p w14:paraId="34F8584A" w14:textId="77777777" w:rsidR="004109C6" w:rsidRDefault="004109C6" w:rsidP="00501E4F"/>
    <w:p w14:paraId="15B8322E" w14:textId="77777777" w:rsidR="004109C6" w:rsidRDefault="004109C6" w:rsidP="00501E4F"/>
    <w:p w14:paraId="32347E25" w14:textId="77777777" w:rsidR="004109C6" w:rsidRDefault="004109C6" w:rsidP="00501E4F"/>
    <w:p w14:paraId="714DE430" w14:textId="77777777" w:rsidR="004109C6" w:rsidRDefault="004109C6" w:rsidP="00501E4F"/>
    <w:p w14:paraId="2686AC34" w14:textId="77777777" w:rsidR="004109C6" w:rsidRDefault="004109C6" w:rsidP="004109C6"/>
    <w:p w14:paraId="660D445A" w14:textId="1EA0BC85" w:rsidR="005126D8" w:rsidRDefault="005126D8" w:rsidP="004109C6">
      <w:pPr>
        <w:jc w:val="center"/>
      </w:pPr>
      <w:r w:rsidRPr="005126D8">
        <w:rPr>
          <w:b/>
          <w:bCs/>
        </w:rPr>
        <w:t>Fig.3</w:t>
      </w:r>
      <w:r>
        <w:t xml:space="preserve"> Flowchart</w:t>
      </w:r>
      <w:r w:rsidR="004109C6">
        <w:t xml:space="preserve"> Implementation</w:t>
      </w:r>
    </w:p>
    <w:p w14:paraId="36D8AEEE" w14:textId="77777777" w:rsidR="00501E4F" w:rsidRDefault="00501E4F" w:rsidP="00501E4F"/>
    <w:p w14:paraId="409F5BDA" w14:textId="77777777" w:rsidR="004109C6" w:rsidRDefault="004109C6" w:rsidP="00501E4F"/>
    <w:p w14:paraId="528EFDCB" w14:textId="77777777" w:rsidR="004109C6" w:rsidRDefault="004109C6" w:rsidP="00501E4F"/>
    <w:p w14:paraId="2FD21656" w14:textId="77777777" w:rsidR="004109C6" w:rsidRDefault="004109C6" w:rsidP="00501E4F"/>
    <w:p w14:paraId="26A8949F" w14:textId="77777777" w:rsidR="004109C6" w:rsidRDefault="004109C6" w:rsidP="00501E4F"/>
    <w:p w14:paraId="2B7A103F" w14:textId="77777777" w:rsidR="004109C6" w:rsidRPr="00501E4F" w:rsidRDefault="004109C6" w:rsidP="00501E4F"/>
    <w:p w14:paraId="4C87CB1E" w14:textId="27C74F22" w:rsidR="00214A74" w:rsidRPr="00ED1EE9" w:rsidRDefault="00214A74" w:rsidP="00ED1EE9">
      <w:pPr>
        <w:pStyle w:val="Heading1"/>
      </w:pPr>
      <w:bookmarkStart w:id="70" w:name="_Toc182960885"/>
      <w:r>
        <w:lastRenderedPageBreak/>
        <w:t>Chapter 5</w:t>
      </w:r>
      <w:bookmarkEnd w:id="70"/>
    </w:p>
    <w:p w14:paraId="6B434E86" w14:textId="6A171BE2" w:rsidR="000C7B72" w:rsidRPr="00F00B6E" w:rsidRDefault="00C234EB" w:rsidP="00681515">
      <w:pPr>
        <w:jc w:val="center"/>
        <w:rPr>
          <w:b/>
          <w:sz w:val="36"/>
          <w:szCs w:val="36"/>
        </w:rPr>
      </w:pPr>
      <w:r w:rsidRPr="00681515">
        <w:rPr>
          <w:b/>
          <w:sz w:val="36"/>
          <w:szCs w:val="36"/>
        </w:rPr>
        <w:t xml:space="preserve">RESULT AND </w:t>
      </w:r>
      <w:r w:rsidRPr="00681515">
        <w:rPr>
          <w:b/>
          <w:bCs/>
          <w:sz w:val="36"/>
          <w:szCs w:val="36"/>
        </w:rPr>
        <w:t>DISC</w:t>
      </w:r>
      <w:r w:rsidR="00681515" w:rsidRPr="00681515">
        <w:rPr>
          <w:b/>
          <w:bCs/>
          <w:sz w:val="36"/>
          <w:szCs w:val="36"/>
        </w:rPr>
        <w:t>USSION</w:t>
      </w:r>
    </w:p>
    <w:p w14:paraId="10881711" w14:textId="77777777" w:rsidR="00214A74" w:rsidRDefault="00214A74" w:rsidP="00214A74">
      <w:pPr>
        <w:pStyle w:val="Heading2"/>
      </w:pPr>
      <w:bookmarkStart w:id="71" w:name="_Toc182960886"/>
      <w:r>
        <w:t>5.1 Performance Metrics</w:t>
      </w:r>
      <w:bookmarkEnd w:id="71"/>
      <w:r>
        <w:t xml:space="preserve"> </w:t>
      </w:r>
    </w:p>
    <w:p w14:paraId="4FE9A07F" w14:textId="77777777" w:rsidR="00214A74" w:rsidRDefault="00214A74" w:rsidP="00214A74">
      <w:r w:rsidRPr="0075589B">
        <w:t>For your system, the performance metrics focus on evaluating how well the model identifies the driver’s state (active</w:t>
      </w:r>
      <w:r>
        <w:t xml:space="preserve"> or</w:t>
      </w:r>
      <w:r w:rsidRPr="0075589B">
        <w:t xml:space="preserve"> sleepy). Here are the key metrics for your project:</w:t>
      </w:r>
    </w:p>
    <w:p w14:paraId="50BF0040" w14:textId="223AD8F9" w:rsidR="00214A74" w:rsidRDefault="00214A74" w:rsidP="00214A74"/>
    <w:p w14:paraId="4A798877" w14:textId="77777777" w:rsidR="00214A74" w:rsidRPr="00F01676" w:rsidRDefault="00214A74" w:rsidP="00214A74">
      <w:pPr>
        <w:pStyle w:val="Heading3"/>
        <w:rPr>
          <w:lang w:val="en-IN"/>
        </w:rPr>
      </w:pPr>
      <w:bookmarkStart w:id="72" w:name="_Toc182960887"/>
      <w:r>
        <w:rPr>
          <w:lang w:val="en-IN"/>
        </w:rPr>
        <w:t xml:space="preserve">5.1.1. </w:t>
      </w:r>
      <w:r w:rsidRPr="00F01676">
        <w:rPr>
          <w:lang w:val="en-IN"/>
        </w:rPr>
        <w:t>Accuracy</w:t>
      </w:r>
      <w:bookmarkEnd w:id="72"/>
    </w:p>
    <w:p w14:paraId="337528AE" w14:textId="77777777" w:rsidR="00214A74" w:rsidRPr="00F01676" w:rsidRDefault="00214A74" w:rsidP="00AB3C86">
      <w:pPr>
        <w:numPr>
          <w:ilvl w:val="0"/>
          <w:numId w:val="7"/>
        </w:numPr>
        <w:rPr>
          <w:lang w:val="en-IN"/>
        </w:rPr>
      </w:pPr>
      <w:r w:rsidRPr="00F01676">
        <w:rPr>
          <w:b/>
          <w:bCs/>
          <w:lang w:val="en-IN"/>
        </w:rPr>
        <w:t>Description</w:t>
      </w:r>
      <w:r w:rsidRPr="00F01676">
        <w:rPr>
          <w:lang w:val="en-IN"/>
        </w:rPr>
        <w:t>: This metric measures the overall correctness of the model in classifying the driver’s state (active, sleepy, or yawning).</w:t>
      </w:r>
    </w:p>
    <w:p w14:paraId="2F80EAB6" w14:textId="1C069321" w:rsidR="00CF2F0D" w:rsidRPr="00CF2F0D" w:rsidRDefault="00214A74" w:rsidP="00AB3C86">
      <w:pPr>
        <w:numPr>
          <w:ilvl w:val="0"/>
          <w:numId w:val="7"/>
        </w:numPr>
        <w:rPr>
          <w:lang w:val="en-IN"/>
        </w:rPr>
      </w:pPr>
      <w:r w:rsidRPr="00F01676">
        <w:rPr>
          <w:b/>
          <w:bCs/>
          <w:lang w:val="en-IN"/>
        </w:rPr>
        <w:t>Formula</w:t>
      </w:r>
      <w:r w:rsidRPr="00F01676">
        <w:rPr>
          <w:lang w:val="en-IN"/>
        </w:rPr>
        <w:t>: Accuracy=</w:t>
      </w:r>
      <w:r>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Positives+True Negatives</m:t>
            </m:r>
          </m:num>
          <m:den>
            <m:eqArr>
              <m:eqArrPr>
                <m:ctrlPr>
                  <w:rPr>
                    <w:rFonts w:ascii="Cambria Math" w:hAnsi="Cambria Math"/>
                    <w:iCs/>
                    <w:lang w:val="en-IN"/>
                  </w:rPr>
                </m:ctrlPr>
              </m:eqArrPr>
              <m:e>
                <m:r>
                  <m:rPr>
                    <m:sty m:val="p"/>
                  </m:rPr>
                  <w:rPr>
                    <w:rFonts w:ascii="Cambria Math" w:hAnsi="Cambria Math"/>
                    <w:lang w:val="en-IN"/>
                  </w:rPr>
                  <m:t>Total Predictions</m:t>
                </m:r>
              </m:e>
            </m:eqArr>
          </m:den>
        </m:f>
      </m:oMath>
    </w:p>
    <w:p w14:paraId="34605E9A" w14:textId="77777777" w:rsidR="00214A74" w:rsidRDefault="00214A74" w:rsidP="00AB3C86">
      <w:pPr>
        <w:numPr>
          <w:ilvl w:val="0"/>
          <w:numId w:val="7"/>
        </w:numPr>
        <w:rPr>
          <w:lang w:val="en-IN"/>
        </w:rPr>
      </w:pPr>
      <w:r w:rsidRPr="00F01676">
        <w:rPr>
          <w:b/>
          <w:bCs/>
          <w:lang w:val="en-IN"/>
        </w:rPr>
        <w:t>Relevance</w:t>
      </w:r>
      <w:r w:rsidRPr="00F01676">
        <w:rPr>
          <w:lang w:val="en-IN"/>
        </w:rPr>
        <w:t>: It shows how often the model makes the correct prediction, which is critical for ensuring the system performs reliably during real-time detection.</w:t>
      </w:r>
    </w:p>
    <w:p w14:paraId="701A162E" w14:textId="77777777" w:rsidR="00214A74" w:rsidRDefault="00214A74" w:rsidP="00214A74">
      <w:pPr>
        <w:ind w:left="720"/>
        <w:rPr>
          <w:lang w:val="en-IN"/>
        </w:rPr>
      </w:pPr>
    </w:p>
    <w:p w14:paraId="33D1D38E" w14:textId="32E44F8D" w:rsidR="00214A74" w:rsidRPr="000E6630" w:rsidRDefault="00214A74" w:rsidP="00214A74">
      <w:pPr>
        <w:pStyle w:val="Heading3"/>
        <w:rPr>
          <w:b w:val="0"/>
          <w:bCs/>
          <w:lang w:val="en-IN"/>
        </w:rPr>
      </w:pPr>
      <w:bookmarkStart w:id="73" w:name="_Toc182960888"/>
      <w:r w:rsidRPr="000E6630">
        <w:rPr>
          <w:rStyle w:val="Heading3Char"/>
          <w:b/>
          <w:bCs/>
        </w:rPr>
        <w:t>5.1.2.</w:t>
      </w:r>
      <w:r w:rsidRPr="00492233">
        <w:rPr>
          <w:rStyle w:val="Heading3Char"/>
        </w:rPr>
        <w:t xml:space="preserve"> </w:t>
      </w:r>
      <w:r w:rsidRPr="000E6630">
        <w:rPr>
          <w:rStyle w:val="Heading3Char"/>
          <w:b/>
          <w:bCs/>
          <w:lang w:val="en-IN"/>
        </w:rPr>
        <w:t>Precision</w:t>
      </w:r>
      <w:bookmarkEnd w:id="73"/>
    </w:p>
    <w:p w14:paraId="13ADB758" w14:textId="77777777" w:rsidR="00214A74" w:rsidRPr="00F01676" w:rsidRDefault="00214A74" w:rsidP="00AB3C86">
      <w:pPr>
        <w:numPr>
          <w:ilvl w:val="0"/>
          <w:numId w:val="8"/>
        </w:numPr>
        <w:rPr>
          <w:lang w:val="en-IN"/>
        </w:rPr>
      </w:pPr>
      <w:r w:rsidRPr="00F01676">
        <w:rPr>
          <w:b/>
          <w:bCs/>
          <w:lang w:val="en-IN"/>
        </w:rPr>
        <w:t>Description</w:t>
      </w:r>
      <w:r w:rsidRPr="00F01676">
        <w:rPr>
          <w:lang w:val="en-IN"/>
        </w:rPr>
        <w:t>: Precision measures the accuracy of positive predictions (how many instances predicted as "Sleepy" are actually "Sleepy").</w:t>
      </w:r>
    </w:p>
    <w:p w14:paraId="5D32A2A6" w14:textId="015BC291" w:rsidR="00F979EF" w:rsidRPr="00F979EF" w:rsidRDefault="00214A74" w:rsidP="00F979EF">
      <w:pPr>
        <w:numPr>
          <w:ilvl w:val="0"/>
          <w:numId w:val="8"/>
        </w:numPr>
        <w:rPr>
          <w:u w:val="single"/>
          <w:lang w:val="en-IN"/>
        </w:rPr>
      </w:pPr>
      <w:r w:rsidRPr="00F01676">
        <w:rPr>
          <w:b/>
          <w:bCs/>
          <w:lang w:val="en-IN"/>
        </w:rPr>
        <w:t>Formula</w:t>
      </w:r>
      <w:r w:rsidRPr="00F01676">
        <w:rPr>
          <w:lang w:val="en-IN"/>
        </w:rPr>
        <w:t>: Precision=</w:t>
      </w:r>
      <w:r>
        <w:rPr>
          <w:lang w:val="en-IN"/>
        </w:rPr>
        <w:t xml:space="preserve">    </w:t>
      </w:r>
      <w:r w:rsidRPr="00F979EF">
        <w:rPr>
          <w:iCs/>
          <w:lang w:val="en-IN"/>
        </w:rPr>
        <w:t xml:space="preserve"> </w:t>
      </w:r>
      <m:oMath>
        <m:f>
          <m:fPr>
            <m:ctrlPr>
              <w:rPr>
                <w:rFonts w:ascii="Cambria Math" w:hAnsi="Cambria Math"/>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09DC1463" w14:textId="2F29B7D2" w:rsidR="00214A74" w:rsidRPr="00F01676" w:rsidRDefault="00214A74" w:rsidP="00214A74">
      <w:pPr>
        <w:ind w:left="720"/>
        <w:rPr>
          <w:lang w:val="en-IN"/>
        </w:rPr>
      </w:pPr>
      <w:r>
        <w:rPr>
          <w:b/>
          <w:bCs/>
          <w:lang w:val="en-IN"/>
        </w:rPr>
        <w:t xml:space="preserve">                                 </w:t>
      </w:r>
    </w:p>
    <w:p w14:paraId="5B06DF7F" w14:textId="462002CF" w:rsidR="00214A74" w:rsidRDefault="00214A74" w:rsidP="00AB3C86">
      <w:pPr>
        <w:numPr>
          <w:ilvl w:val="0"/>
          <w:numId w:val="8"/>
        </w:numPr>
        <w:rPr>
          <w:lang w:val="en-IN"/>
        </w:rPr>
      </w:pPr>
      <w:r w:rsidRPr="00F01676">
        <w:rPr>
          <w:b/>
          <w:bCs/>
          <w:lang w:val="en-IN"/>
        </w:rPr>
        <w:t>Relevance</w:t>
      </w:r>
      <w:r w:rsidRPr="00F01676">
        <w:rPr>
          <w:lang w:val="en-IN"/>
        </w:rPr>
        <w:t>: For drowsiness detection, high precision is important to avoid false positives (e.g., mistakenly detecting a driver as "Sleepy" when they are not).</w:t>
      </w:r>
    </w:p>
    <w:p w14:paraId="31B8FA8E" w14:textId="77777777" w:rsidR="00214A74" w:rsidRPr="00F01676" w:rsidRDefault="00214A74" w:rsidP="00214A74">
      <w:pPr>
        <w:ind w:left="720"/>
        <w:rPr>
          <w:lang w:val="en-IN"/>
        </w:rPr>
      </w:pPr>
    </w:p>
    <w:p w14:paraId="2070F740" w14:textId="29D8B2F7" w:rsidR="00214A74" w:rsidRPr="00F01676" w:rsidRDefault="00214A74" w:rsidP="00214A74">
      <w:pPr>
        <w:pStyle w:val="Heading3"/>
        <w:rPr>
          <w:lang w:val="en-IN"/>
        </w:rPr>
      </w:pPr>
      <w:bookmarkStart w:id="74" w:name="_Toc182960889"/>
      <w:r w:rsidRPr="000E6630">
        <w:rPr>
          <w:rStyle w:val="Heading3Char"/>
          <w:b/>
          <w:bCs/>
        </w:rPr>
        <w:t xml:space="preserve">5.1.3. </w:t>
      </w:r>
      <w:r w:rsidRPr="000E6630">
        <w:rPr>
          <w:rStyle w:val="Heading3Char"/>
          <w:b/>
          <w:bCs/>
          <w:lang w:val="en-IN"/>
        </w:rPr>
        <w:t>Recall</w:t>
      </w:r>
      <w:bookmarkEnd w:id="74"/>
    </w:p>
    <w:p w14:paraId="28CA07AD" w14:textId="77777777" w:rsidR="00214A74" w:rsidRPr="00F01676" w:rsidRDefault="00214A74" w:rsidP="00AB3C86">
      <w:pPr>
        <w:numPr>
          <w:ilvl w:val="0"/>
          <w:numId w:val="9"/>
        </w:numPr>
        <w:rPr>
          <w:lang w:val="en-IN"/>
        </w:rPr>
      </w:pPr>
      <w:r w:rsidRPr="00F01676">
        <w:rPr>
          <w:b/>
          <w:bCs/>
          <w:lang w:val="en-IN"/>
        </w:rPr>
        <w:t>Description</w:t>
      </w:r>
      <w:r w:rsidRPr="00F01676">
        <w:rPr>
          <w:lang w:val="en-IN"/>
        </w:rPr>
        <w:t>: Recall measures the ability of the model to correctly identify all positive instances (how many "Sleepy" drivers are actually classified as "Sleepy").</w:t>
      </w:r>
    </w:p>
    <w:p w14:paraId="69953EE1" w14:textId="3349FC84" w:rsidR="00214A74" w:rsidRDefault="00214A74" w:rsidP="00AB3C86">
      <w:pPr>
        <w:numPr>
          <w:ilvl w:val="0"/>
          <w:numId w:val="9"/>
        </w:numPr>
        <w:rPr>
          <w:lang w:val="en-IN"/>
        </w:rPr>
      </w:pPr>
      <w:r w:rsidRPr="00F01676">
        <w:rPr>
          <w:b/>
          <w:bCs/>
          <w:lang w:val="en-IN"/>
        </w:rPr>
        <w:t>Formula</w:t>
      </w:r>
      <w:r w:rsidRPr="00F01676">
        <w:rPr>
          <w:lang w:val="en-IN"/>
        </w:rPr>
        <w:t>: Recall=</w:t>
      </w:r>
      <w:r>
        <w:rPr>
          <w:lang w:val="en-IN"/>
        </w:rPr>
        <w:t xml:space="preserve">  </w:t>
      </w:r>
      <w:r w:rsidRPr="008B4A90">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1D9A1F13" w14:textId="57AE78CB" w:rsidR="00214A74" w:rsidRPr="00F01676" w:rsidRDefault="00214A74" w:rsidP="00214A74">
      <w:pPr>
        <w:ind w:left="720"/>
        <w:rPr>
          <w:lang w:val="en-IN"/>
        </w:rPr>
      </w:pPr>
      <w:r>
        <w:rPr>
          <w:b/>
          <w:bCs/>
          <w:lang w:val="en-IN"/>
        </w:rPr>
        <w:t xml:space="preserve">                                </w:t>
      </w:r>
    </w:p>
    <w:p w14:paraId="3CA6CD81" w14:textId="77777777" w:rsidR="00214A74" w:rsidRDefault="00214A74" w:rsidP="00AB3C86">
      <w:pPr>
        <w:numPr>
          <w:ilvl w:val="0"/>
          <w:numId w:val="9"/>
        </w:numPr>
        <w:rPr>
          <w:lang w:val="en-IN"/>
        </w:rPr>
      </w:pPr>
      <w:r w:rsidRPr="00F01676">
        <w:rPr>
          <w:b/>
          <w:bCs/>
          <w:lang w:val="en-IN"/>
        </w:rPr>
        <w:t>Relevance</w:t>
      </w:r>
      <w:r w:rsidRPr="00F01676">
        <w:rPr>
          <w:lang w:val="en-IN"/>
        </w:rPr>
        <w:t>: High recall ensures that the model does not miss out on detecting a "Sleepy" driver, which is crucial for safety.</w:t>
      </w:r>
    </w:p>
    <w:p w14:paraId="6626B124" w14:textId="77777777" w:rsidR="00214A74" w:rsidRDefault="00214A74" w:rsidP="00214A74">
      <w:pPr>
        <w:rPr>
          <w:b/>
          <w:bCs/>
        </w:rPr>
      </w:pPr>
    </w:p>
    <w:p w14:paraId="7566A5C4" w14:textId="77777777" w:rsidR="00214A74" w:rsidRPr="00F01676" w:rsidRDefault="00214A74" w:rsidP="00214A74">
      <w:pPr>
        <w:pStyle w:val="Heading3"/>
      </w:pPr>
      <w:bookmarkStart w:id="75" w:name="_Toc182960890"/>
      <w:r>
        <w:lastRenderedPageBreak/>
        <w:t>5.1.4.</w:t>
      </w:r>
      <w:r w:rsidRPr="00F01676">
        <w:t>F1-Score</w:t>
      </w:r>
      <w:bookmarkEnd w:id="75"/>
    </w:p>
    <w:p w14:paraId="7DF23B6C" w14:textId="77777777" w:rsidR="00214A74" w:rsidRPr="00F01676" w:rsidRDefault="00214A74" w:rsidP="00AB3C86">
      <w:pPr>
        <w:numPr>
          <w:ilvl w:val="0"/>
          <w:numId w:val="10"/>
        </w:numPr>
        <w:rPr>
          <w:lang w:val="en-IN"/>
        </w:rPr>
      </w:pPr>
      <w:r w:rsidRPr="00F01676">
        <w:rPr>
          <w:b/>
          <w:bCs/>
          <w:lang w:val="en-IN"/>
        </w:rPr>
        <w:t>Description</w:t>
      </w:r>
      <w:r w:rsidRPr="00F01676">
        <w:rPr>
          <w:lang w:val="en-IN"/>
        </w:rPr>
        <w:t>: The F1-score is the harmonic mean of precision and recall, providing a balance between the two.</w:t>
      </w:r>
    </w:p>
    <w:p w14:paraId="50DE9BBD" w14:textId="65AA61B3" w:rsidR="00214A74" w:rsidRDefault="00214A74" w:rsidP="00AB3C86">
      <w:pPr>
        <w:numPr>
          <w:ilvl w:val="0"/>
          <w:numId w:val="10"/>
        </w:numPr>
        <w:rPr>
          <w:lang w:val="en-IN"/>
        </w:rPr>
      </w:pPr>
      <w:r w:rsidRPr="00F01676">
        <w:rPr>
          <w:b/>
          <w:bCs/>
          <w:lang w:val="en-IN"/>
        </w:rPr>
        <w:t>Formula</w:t>
      </w:r>
      <w:r w:rsidRPr="00F01676">
        <w:rPr>
          <w:lang w:val="en-IN"/>
        </w:rPr>
        <w:t>: F1-Score=</w:t>
      </w:r>
      <w:r>
        <w:rPr>
          <w:lang w:val="en-IN"/>
        </w:rPr>
        <w:t xml:space="preserve">    </w:t>
      </w:r>
      <m:oMath>
        <m:r>
          <w:rPr>
            <w:rFonts w:ascii="Cambria Math" w:hAnsi="Cambria Math"/>
            <w:lang w:val="en-IN"/>
          </w:rPr>
          <m:t>2 ×</m:t>
        </m:r>
        <m:f>
          <m:fPr>
            <m:ctrlPr>
              <w:rPr>
                <w:rFonts w:ascii="Cambria Math" w:hAnsi="Cambria Math"/>
                <w:iCs/>
                <w:lang w:val="en-IN"/>
              </w:rPr>
            </m:ctrlPr>
          </m:fPr>
          <m:num>
            <m:r>
              <m:rPr>
                <m:sty m:val="p"/>
              </m:rPr>
              <w:rPr>
                <w:rFonts w:ascii="Cambria Math" w:hAnsi="Cambria Math"/>
                <w:lang w:val="en-IN"/>
              </w:rPr>
              <m:t>Precision ×Recall</m:t>
            </m:r>
          </m:num>
          <m:den>
            <m:r>
              <m:rPr>
                <m:sty m:val="p"/>
              </m:rPr>
              <w:rPr>
                <w:rFonts w:ascii="Cambria Math" w:hAnsi="Cambria Math"/>
                <w:lang w:val="en-IN"/>
              </w:rPr>
              <m:t>Precision+Recall</m:t>
            </m:r>
          </m:den>
        </m:f>
      </m:oMath>
    </w:p>
    <w:p w14:paraId="07098518" w14:textId="1C885ADE" w:rsidR="00214A74" w:rsidRPr="00F01676" w:rsidRDefault="00214A74" w:rsidP="00214A74">
      <w:pPr>
        <w:ind w:left="720"/>
        <w:rPr>
          <w:lang w:val="en-IN"/>
        </w:rPr>
      </w:pPr>
      <w:r>
        <w:rPr>
          <w:lang w:val="en-IN"/>
        </w:rPr>
        <w:t xml:space="preserve">                                              </w:t>
      </w:r>
    </w:p>
    <w:p w14:paraId="13439E9F" w14:textId="77777777" w:rsidR="00214A74" w:rsidRDefault="00214A74" w:rsidP="00AB3C86">
      <w:pPr>
        <w:numPr>
          <w:ilvl w:val="0"/>
          <w:numId w:val="10"/>
        </w:numPr>
        <w:rPr>
          <w:lang w:val="en-IN"/>
        </w:rPr>
      </w:pPr>
      <w:r w:rsidRPr="00F01676">
        <w:rPr>
          <w:b/>
          <w:bCs/>
          <w:lang w:val="en-IN"/>
        </w:rPr>
        <w:t>Relevance</w:t>
      </w:r>
      <w:r w:rsidRPr="00F01676">
        <w:rPr>
          <w:lang w:val="en-IN"/>
        </w:rPr>
        <w:t>: The F1-score is particularly important in this project as it balances the need to avoid false positives and false negatives, ensuring that both accurate detection and safety are maintained.</w:t>
      </w:r>
    </w:p>
    <w:p w14:paraId="2428F661" w14:textId="77777777" w:rsidR="00214A74" w:rsidRDefault="00214A74" w:rsidP="00214A74">
      <w:pPr>
        <w:ind w:left="720"/>
        <w:rPr>
          <w:lang w:val="en-IN"/>
        </w:rPr>
      </w:pPr>
    </w:p>
    <w:p w14:paraId="5280BF0E" w14:textId="77777777" w:rsidR="00214A74" w:rsidRPr="00F01676" w:rsidRDefault="00214A74" w:rsidP="00214A74">
      <w:pPr>
        <w:pStyle w:val="Heading3"/>
        <w:rPr>
          <w:lang w:val="en-IN"/>
        </w:rPr>
      </w:pPr>
      <w:bookmarkStart w:id="76" w:name="_Toc182960891"/>
      <w:r>
        <w:t>5.1.5.</w:t>
      </w:r>
      <w:r w:rsidRPr="00F01676">
        <w:t xml:space="preserve"> Confusion Matrix</w:t>
      </w:r>
      <w:bookmarkEnd w:id="76"/>
    </w:p>
    <w:p w14:paraId="302E516E" w14:textId="77777777" w:rsidR="00214A74" w:rsidRPr="00F01676" w:rsidRDefault="00214A74" w:rsidP="00AB3C86">
      <w:pPr>
        <w:numPr>
          <w:ilvl w:val="0"/>
          <w:numId w:val="11"/>
        </w:numPr>
        <w:rPr>
          <w:lang w:val="en-IN"/>
        </w:rPr>
      </w:pPr>
      <w:r w:rsidRPr="00F01676">
        <w:rPr>
          <w:b/>
          <w:bCs/>
          <w:lang w:val="en-IN"/>
        </w:rPr>
        <w:t>Description</w:t>
      </w:r>
      <w:r w:rsidRPr="00F01676">
        <w:rPr>
          <w:lang w:val="en-IN"/>
        </w:rPr>
        <w:t>: A confusion matrix provides a breakdown of the model’s predictions against the actual labels, showing the true positives, true negatives, false positives, and false negatives.</w:t>
      </w:r>
    </w:p>
    <w:p w14:paraId="7BF6BE87" w14:textId="77777777" w:rsidR="00214A74" w:rsidRDefault="00214A74" w:rsidP="00AB3C86">
      <w:pPr>
        <w:numPr>
          <w:ilvl w:val="0"/>
          <w:numId w:val="11"/>
        </w:numPr>
        <w:rPr>
          <w:lang w:val="en-IN"/>
        </w:rPr>
      </w:pPr>
      <w:r w:rsidRPr="00F01676">
        <w:rPr>
          <w:b/>
          <w:bCs/>
          <w:lang w:val="en-IN"/>
        </w:rPr>
        <w:t>Relevance</w:t>
      </w:r>
      <w:r w:rsidRPr="00F01676">
        <w:rPr>
          <w:lang w:val="en-IN"/>
        </w:rPr>
        <w:t>: The confusion matrix helps to visually identify where the model is making errors and provides insight into which states (active, sleepy, yawn) are being misclassified.</w:t>
      </w:r>
    </w:p>
    <w:p w14:paraId="43F82B84" w14:textId="77777777" w:rsidR="00214A74" w:rsidRDefault="00214A74" w:rsidP="00214A74">
      <w:pPr>
        <w:ind w:left="720"/>
        <w:rPr>
          <w:lang w:val="en-IN"/>
        </w:rPr>
      </w:pPr>
    </w:p>
    <w:p w14:paraId="22AA4524" w14:textId="77777777" w:rsidR="00214A74" w:rsidRPr="00F01676" w:rsidRDefault="00214A74" w:rsidP="00214A74">
      <w:pPr>
        <w:pStyle w:val="Heading3"/>
        <w:rPr>
          <w:lang w:val="en-IN"/>
        </w:rPr>
      </w:pPr>
      <w:bookmarkStart w:id="77" w:name="_Toc182960892"/>
      <w:r>
        <w:rPr>
          <w:lang w:val="en-IN"/>
        </w:rPr>
        <w:t>5.1.6</w:t>
      </w:r>
      <w:r w:rsidRPr="00F01676">
        <w:rPr>
          <w:lang w:val="en-IN"/>
        </w:rPr>
        <w:t>. Real-Time Inference Time</w:t>
      </w:r>
      <w:bookmarkEnd w:id="77"/>
    </w:p>
    <w:p w14:paraId="792B35EA" w14:textId="77777777" w:rsidR="00214A74" w:rsidRPr="00F01676" w:rsidRDefault="00214A74" w:rsidP="00AB3C86">
      <w:pPr>
        <w:numPr>
          <w:ilvl w:val="0"/>
          <w:numId w:val="12"/>
        </w:numPr>
        <w:rPr>
          <w:lang w:val="en-IN"/>
        </w:rPr>
      </w:pPr>
      <w:r w:rsidRPr="00F01676">
        <w:rPr>
          <w:b/>
          <w:bCs/>
          <w:lang w:val="en-IN"/>
        </w:rPr>
        <w:t>Description</w:t>
      </w:r>
      <w:r w:rsidRPr="00F01676">
        <w:rPr>
          <w:lang w:val="en-IN"/>
        </w:rPr>
        <w:t>: Measures how long the model takes to process each frame of the camera feed and make predictions.</w:t>
      </w:r>
    </w:p>
    <w:p w14:paraId="09C048EC" w14:textId="77777777" w:rsidR="00214A74" w:rsidRDefault="00214A74" w:rsidP="00AB3C86">
      <w:pPr>
        <w:numPr>
          <w:ilvl w:val="0"/>
          <w:numId w:val="12"/>
        </w:numPr>
        <w:rPr>
          <w:lang w:val="en-IN"/>
        </w:rPr>
      </w:pPr>
      <w:r w:rsidRPr="00F01676">
        <w:rPr>
          <w:b/>
          <w:bCs/>
          <w:lang w:val="en-IN"/>
        </w:rPr>
        <w:t>Relevance</w:t>
      </w:r>
      <w:r w:rsidRPr="00F01676">
        <w:rPr>
          <w:lang w:val="en-IN"/>
        </w:rPr>
        <w:t>: Since the system needs to detect drowsiness in real time, a fast inference time is crucial to ensure timely alerts.</w:t>
      </w:r>
    </w:p>
    <w:p w14:paraId="30BA4367" w14:textId="6B497D88" w:rsidR="00214A74" w:rsidRDefault="00214A74" w:rsidP="00214A74">
      <w:pPr>
        <w:ind w:left="720"/>
        <w:rPr>
          <w:lang w:val="en-IN"/>
        </w:rPr>
      </w:pPr>
    </w:p>
    <w:p w14:paraId="74B88CB3" w14:textId="25E40803" w:rsidR="00214A74" w:rsidRPr="00F01676" w:rsidRDefault="00214A74" w:rsidP="00214A74">
      <w:pPr>
        <w:pStyle w:val="Heading3"/>
        <w:rPr>
          <w:lang w:val="en-IN"/>
        </w:rPr>
      </w:pPr>
      <w:bookmarkStart w:id="78" w:name="_Toc182960893"/>
      <w:r>
        <w:rPr>
          <w:lang w:val="en-IN"/>
        </w:rPr>
        <w:t xml:space="preserve">5.1.7. </w:t>
      </w:r>
      <w:r w:rsidRPr="00F01676">
        <w:rPr>
          <w:lang w:val="en-IN"/>
        </w:rPr>
        <w:t>False Positive Rate</w:t>
      </w:r>
      <w:bookmarkEnd w:id="78"/>
    </w:p>
    <w:p w14:paraId="66FA9767" w14:textId="07737F86" w:rsidR="00214A74" w:rsidRPr="00F01676" w:rsidRDefault="00214A74" w:rsidP="00AB3C86">
      <w:pPr>
        <w:numPr>
          <w:ilvl w:val="0"/>
          <w:numId w:val="13"/>
        </w:numPr>
        <w:rPr>
          <w:lang w:val="en-IN"/>
        </w:rPr>
      </w:pPr>
      <w:r w:rsidRPr="00F01676">
        <w:rPr>
          <w:b/>
          <w:bCs/>
          <w:lang w:val="en-IN"/>
        </w:rPr>
        <w:t>Description</w:t>
      </w:r>
      <w:r w:rsidRPr="00F01676">
        <w:rPr>
          <w:lang w:val="en-IN"/>
        </w:rPr>
        <w:t>: The rate at which the model incorrectly classifies a non-drowsy driver as "Sleepy"</w:t>
      </w:r>
      <w:r w:rsidR="000E6630">
        <w:rPr>
          <w:lang w:val="en-IN"/>
        </w:rPr>
        <w:t>.</w:t>
      </w:r>
    </w:p>
    <w:p w14:paraId="0CD1B59A" w14:textId="013DE7B1" w:rsidR="00E0717A" w:rsidRPr="00E0717A" w:rsidRDefault="00214A74" w:rsidP="00693ED3">
      <w:pPr>
        <w:numPr>
          <w:ilvl w:val="0"/>
          <w:numId w:val="13"/>
        </w:numPr>
        <w:rPr>
          <w:lang w:val="en-IN"/>
        </w:rPr>
      </w:pPr>
      <w:r w:rsidRPr="00E0717A">
        <w:rPr>
          <w:b/>
          <w:bCs/>
          <w:lang w:val="en-IN"/>
        </w:rPr>
        <w:t>Formula</w:t>
      </w:r>
      <w:r w:rsidRPr="00E0717A">
        <w:rPr>
          <w:lang w:val="en-IN"/>
        </w:rPr>
        <w:t>: FPR</w:t>
      </w:r>
      <w:r w:rsidR="00E0717A" w:rsidRPr="00E0717A">
        <w:rPr>
          <w:lang w:val="en-IN"/>
        </w:rPr>
        <w:t xml:space="preserve"> =</w:t>
      </w:r>
      <w:r w:rsidR="00C720F3">
        <w:rPr>
          <w:lang w:val="en-IN"/>
        </w:rPr>
        <w:t xml:space="preserve">   </w:t>
      </w:r>
      <m:oMath>
        <m:f>
          <m:fPr>
            <m:ctrlPr>
              <w:rPr>
                <w:rFonts w:ascii="Cambria Math" w:hAnsi="Cambria Math"/>
                <w:iCs/>
                <w:lang w:val="en-IN"/>
              </w:rPr>
            </m:ctrlPr>
          </m:fPr>
          <m:num>
            <m:r>
              <m:rPr>
                <m:sty m:val="p"/>
              </m:rPr>
              <w:rPr>
                <w:rFonts w:ascii="Cambria Math" w:hAnsi="Cambria Math"/>
                <w:lang w:val="en-IN"/>
              </w:rPr>
              <m:t>False Positives</m:t>
            </m:r>
          </m:num>
          <m:den>
            <m:r>
              <m:rPr>
                <m:sty m:val="p"/>
              </m:rPr>
              <w:rPr>
                <w:rFonts w:ascii="Cambria Math" w:hAnsi="Cambria Math"/>
                <w:lang w:val="en-IN"/>
              </w:rPr>
              <m:t>False Positives+True Negatives</m:t>
            </m:r>
          </m:den>
        </m:f>
      </m:oMath>
      <w:r w:rsidR="00E0717A" w:rsidRPr="00B94352">
        <w:rPr>
          <w:lang w:val="en-IN"/>
        </w:rPr>
        <w:t xml:space="preserve"> </w:t>
      </w:r>
    </w:p>
    <w:p w14:paraId="2C9707D7" w14:textId="54CA0432" w:rsidR="00214A74" w:rsidRPr="00E0717A" w:rsidRDefault="00214A74" w:rsidP="00C720F3">
      <w:pPr>
        <w:rPr>
          <w:lang w:val="en-IN"/>
        </w:rPr>
      </w:pPr>
      <w:r w:rsidRPr="00E0717A">
        <w:rPr>
          <w:b/>
          <w:bCs/>
          <w:lang w:val="en-IN"/>
        </w:rPr>
        <w:t xml:space="preserve">         </w:t>
      </w:r>
    </w:p>
    <w:p w14:paraId="3914892A" w14:textId="77777777" w:rsidR="00214A74" w:rsidRDefault="00214A74" w:rsidP="00AB3C86">
      <w:pPr>
        <w:numPr>
          <w:ilvl w:val="0"/>
          <w:numId w:val="13"/>
        </w:numPr>
        <w:rPr>
          <w:lang w:val="en-IN"/>
        </w:rPr>
      </w:pPr>
      <w:r w:rsidRPr="00F01676">
        <w:rPr>
          <w:b/>
          <w:bCs/>
          <w:lang w:val="en-IN"/>
        </w:rPr>
        <w:t>Relevance</w:t>
      </w:r>
      <w:r w:rsidRPr="00F01676">
        <w:rPr>
          <w:lang w:val="en-IN"/>
        </w:rPr>
        <w:t>: A low false positive rate ensures that the model doesn't unnecessarily alert the driver, which could lead to distractions or inconvenience.</w:t>
      </w:r>
    </w:p>
    <w:p w14:paraId="63DEE3BA" w14:textId="77777777" w:rsidR="00214A74" w:rsidRDefault="00214A74" w:rsidP="00214A74">
      <w:pPr>
        <w:rPr>
          <w:b/>
          <w:bCs/>
          <w:lang w:val="en-IN"/>
        </w:rPr>
      </w:pPr>
    </w:p>
    <w:p w14:paraId="78D33DBE" w14:textId="1470D2C3" w:rsidR="00214A74" w:rsidRDefault="00214A74" w:rsidP="00214A74">
      <w:pPr>
        <w:pStyle w:val="Heading2"/>
        <w:rPr>
          <w:lang w:val="en-IN"/>
        </w:rPr>
      </w:pPr>
      <w:bookmarkStart w:id="79" w:name="_Toc182960894"/>
      <w:r>
        <w:rPr>
          <w:lang w:val="en-IN"/>
        </w:rPr>
        <w:lastRenderedPageBreak/>
        <w:t>5.2 Result Analysis</w:t>
      </w:r>
      <w:bookmarkEnd w:id="79"/>
    </w:p>
    <w:p w14:paraId="5AF4A6CC" w14:textId="65576CC4" w:rsidR="00214A74" w:rsidRPr="00492233" w:rsidRDefault="00214A74" w:rsidP="00214A74">
      <w:pPr>
        <w:pStyle w:val="Heading3"/>
        <w:rPr>
          <w:lang w:val="en-IN"/>
        </w:rPr>
      </w:pPr>
      <w:bookmarkStart w:id="80" w:name="_Toc182960895"/>
      <w:r>
        <w:rPr>
          <w:lang w:val="en-IN"/>
        </w:rPr>
        <w:t xml:space="preserve">5.2.1 </w:t>
      </w:r>
      <w:r w:rsidRPr="00492233">
        <w:rPr>
          <w:lang w:val="en-IN"/>
        </w:rPr>
        <w:t xml:space="preserve"> </w:t>
      </w:r>
      <w:r w:rsidR="000E6630">
        <w:rPr>
          <w:lang w:val="en-IN"/>
        </w:rPr>
        <w:t>ROC Curve</w:t>
      </w:r>
      <w:bookmarkEnd w:id="80"/>
    </w:p>
    <w:p w14:paraId="797B3C41" w14:textId="5EA70ACE" w:rsidR="000E6630" w:rsidRDefault="000E6630" w:rsidP="00214A74">
      <w:r>
        <w:t xml:space="preserve">The training ROC curve displays the model’s ability to </w:t>
      </w:r>
    </w:p>
    <w:p w14:paraId="534F81EC" w14:textId="22A68E4A" w:rsidR="00214A74" w:rsidRPr="000E6630" w:rsidRDefault="000064B4" w:rsidP="00214A74">
      <w:r>
        <w:rPr>
          <w:noProof/>
          <w:lang w:val="en-IN"/>
        </w:rPr>
        <mc:AlternateContent>
          <mc:Choice Requires="wps">
            <w:drawing>
              <wp:anchor distT="0" distB="0" distL="114300" distR="114300" simplePos="0" relativeHeight="251728384" behindDoc="0" locked="0" layoutInCell="1" allowOverlap="1" wp14:anchorId="6AAD6FF1" wp14:editId="6DDE592E">
                <wp:simplePos x="0" y="0"/>
                <wp:positionH relativeFrom="column">
                  <wp:posOffset>4191402</wp:posOffset>
                </wp:positionH>
                <wp:positionV relativeFrom="paragraph">
                  <wp:posOffset>2146574</wp:posOffset>
                </wp:positionV>
                <wp:extent cx="2106592" cy="306729"/>
                <wp:effectExtent l="0" t="0" r="8255" b="0"/>
                <wp:wrapNone/>
                <wp:docPr id="622590876"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6FF1" id="Text Box 17" o:spid="_x0000_s1027" type="#_x0000_t202" style="position:absolute;left:0;text-align:left;margin-left:330.05pt;margin-top:169pt;width:165.85pt;height:24.1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rhMAIAAFs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" fillcolor="white [3201]" stroked="f" strokeweight=".5pt">
                <v:textbo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v:textbox>
              </v:shape>
            </w:pict>
          </mc:Fallback>
        </mc:AlternateContent>
      </w:r>
      <w:r w:rsidR="00F256D3" w:rsidRPr="001A547D">
        <w:rPr>
          <w:noProof/>
          <w:lang w:val="en-IN"/>
        </w:rPr>
        <mc:AlternateContent>
          <mc:Choice Requires="wps">
            <w:drawing>
              <wp:anchor distT="45720" distB="45720" distL="114300" distR="114300" simplePos="0" relativeHeight="251638272" behindDoc="0" locked="0" layoutInCell="1" allowOverlap="1" wp14:anchorId="16DF58AF" wp14:editId="28CE2C5A">
                <wp:simplePos x="0" y="0"/>
                <wp:positionH relativeFrom="column">
                  <wp:posOffset>3422015</wp:posOffset>
                </wp:positionH>
                <wp:positionV relativeFrom="paragraph">
                  <wp:posOffset>29210</wp:posOffset>
                </wp:positionV>
                <wp:extent cx="2719070" cy="2047875"/>
                <wp:effectExtent l="0" t="0" r="2413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2047875"/>
                        </a:xfrm>
                        <a:prstGeom prst="rect">
                          <a:avLst/>
                        </a:prstGeom>
                        <a:solidFill>
                          <a:srgbClr val="FFFFFF"/>
                        </a:solidFill>
                        <a:ln w="9525">
                          <a:solidFill>
                            <a:srgbClr val="000000"/>
                          </a:solidFill>
                          <a:miter lim="800000"/>
                          <a:headEnd/>
                          <a:tailEnd/>
                        </a:ln>
                      </wps:spPr>
                      <wps:txb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17297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F58AF" id="Text Box 2" o:spid="_x0000_s1028" type="#_x0000_t202" style="position:absolute;left:0;text-align:left;margin-left:269.45pt;margin-top:2.3pt;width:214.1pt;height:161.2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">
                <v:textbo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17297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v:textbox>
                <w10:wrap type="square"/>
              </v:shape>
            </w:pict>
          </mc:Fallback>
        </mc:AlternateContent>
      </w:r>
      <w:r w:rsidR="000E6630">
        <w:t>distinguish between the two classes based on its predictions on the test data. From the Figure it is observed that, an AUC of 0.95 indicates that the model performs exceptionally well on the test set, as it achieves a high true positive rate while maintaining a low false positive rate across various classification thresholds. It is also observed that, a high AUC on the test data suggests that the model has effectively generalized and can reliably separate positive and negative examples in unseen data.</w:t>
      </w:r>
    </w:p>
    <w:p w14:paraId="74ACE30B" w14:textId="77777777" w:rsidR="00214A74" w:rsidRPr="00492233" w:rsidRDefault="00214A74" w:rsidP="00214A74">
      <w:pPr>
        <w:rPr>
          <w:lang w:val="en-IN"/>
        </w:rPr>
      </w:pPr>
    </w:p>
    <w:p w14:paraId="278F0320" w14:textId="77777777" w:rsidR="00214A74" w:rsidRPr="000E6630" w:rsidRDefault="00214A74" w:rsidP="00214A74">
      <w:pPr>
        <w:pStyle w:val="Heading3"/>
        <w:rPr>
          <w:b w:val="0"/>
          <w:bCs/>
          <w:lang w:val="en-IN"/>
        </w:rPr>
      </w:pPr>
      <w:bookmarkStart w:id="81" w:name="_Toc182960896"/>
      <w:r w:rsidRPr="000E6630">
        <w:rPr>
          <w:rStyle w:val="Heading3Char"/>
          <w:b/>
          <w:bCs/>
        </w:rPr>
        <w:t xml:space="preserve">5.2.2 </w:t>
      </w:r>
      <w:r w:rsidRPr="000E6630">
        <w:rPr>
          <w:rStyle w:val="Heading3Char"/>
          <w:b/>
          <w:bCs/>
          <w:lang w:val="en-IN"/>
        </w:rPr>
        <w:t>Confusion Matrix</w:t>
      </w:r>
      <w:bookmarkEnd w:id="81"/>
      <w:r w:rsidRPr="000E6630">
        <w:rPr>
          <w:b w:val="0"/>
          <w:bCs/>
          <w:lang w:val="en-IN"/>
        </w:rPr>
        <w:t xml:space="preserve"> </w:t>
      </w:r>
    </w:p>
    <w:p w14:paraId="161B9F51" w14:textId="0E3F8A3F" w:rsidR="00B5276C" w:rsidRDefault="000064B4" w:rsidP="00214A74">
      <w:r>
        <w:rPr>
          <w:noProof/>
          <w:lang w:val="en-IN"/>
        </w:rPr>
        <mc:AlternateContent>
          <mc:Choice Requires="wps">
            <w:drawing>
              <wp:anchor distT="0" distB="0" distL="114300" distR="114300" simplePos="0" relativeHeight="251730432" behindDoc="0" locked="0" layoutInCell="1" allowOverlap="1" wp14:anchorId="36A7592C" wp14:editId="09C7AABA">
                <wp:simplePos x="0" y="0"/>
                <wp:positionH relativeFrom="column">
                  <wp:posOffset>4190019</wp:posOffset>
                </wp:positionH>
                <wp:positionV relativeFrom="paragraph">
                  <wp:posOffset>2690495</wp:posOffset>
                </wp:positionV>
                <wp:extent cx="2106592" cy="306729"/>
                <wp:effectExtent l="0" t="0" r="0" b="7620"/>
                <wp:wrapNone/>
                <wp:docPr id="656855403"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7592C" id="_x0000_s1029" type="#_x0000_t202" style="position:absolute;left:0;text-align:left;margin-left:329.9pt;margin-top:211.85pt;width:165.85pt;height:24.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SQ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" fillcolor="white [3201]" stroked="f" strokeweight=".5pt">
                <v:textbo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v:textbox>
              </v:shape>
            </w:pict>
          </mc:Fallback>
        </mc:AlternateContent>
      </w:r>
      <w:r w:rsidR="00B5276C" w:rsidRPr="001A547D">
        <w:rPr>
          <w:noProof/>
          <w:lang w:val="en-IN"/>
        </w:rPr>
        <mc:AlternateContent>
          <mc:Choice Requires="wps">
            <w:drawing>
              <wp:anchor distT="45720" distB="45720" distL="114300" distR="114300" simplePos="0" relativeHeight="251674112" behindDoc="1" locked="0" layoutInCell="1" allowOverlap="1" wp14:anchorId="413C0F51" wp14:editId="6733691B">
                <wp:simplePos x="0" y="0"/>
                <wp:positionH relativeFrom="page">
                  <wp:posOffset>4540250</wp:posOffset>
                </wp:positionH>
                <wp:positionV relativeFrom="paragraph">
                  <wp:posOffset>100965</wp:posOffset>
                </wp:positionV>
                <wp:extent cx="2784475" cy="2495550"/>
                <wp:effectExtent l="0" t="0" r="15875" b="19050"/>
                <wp:wrapTight wrapText="bothSides">
                  <wp:wrapPolygon edited="0">
                    <wp:start x="0" y="0"/>
                    <wp:lineTo x="0" y="21600"/>
                    <wp:lineTo x="21575" y="21600"/>
                    <wp:lineTo x="21575" y="0"/>
                    <wp:lineTo x="0" y="0"/>
                  </wp:wrapPolygon>
                </wp:wrapTight>
                <wp:docPr id="64205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475" cy="2495550"/>
                        </a:xfrm>
                        <a:prstGeom prst="rect">
                          <a:avLst/>
                        </a:prstGeom>
                        <a:solidFill>
                          <a:srgbClr val="FFFFFF"/>
                        </a:solidFill>
                        <a:ln w="9525">
                          <a:solidFill>
                            <a:srgbClr val="000000"/>
                          </a:solidFill>
                          <a:miter lim="800000"/>
                          <a:headEnd/>
                          <a:tailEnd/>
                        </a:ln>
                      </wps:spPr>
                      <wps:txb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269332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C0F51" id="_x0000_s1030" type="#_x0000_t202" style="position:absolute;left:0;text-align:left;margin-left:357.5pt;margin-top:7.95pt;width:219.25pt;height:196.5pt;z-index:-25164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">
                <v:textbo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269332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v:textbox>
                <w10:wrap type="tight" anchorx="page"/>
              </v:shape>
            </w:pict>
          </mc:Fallback>
        </mc:AlternateContent>
      </w:r>
      <w:r w:rsidR="00B5276C">
        <w:t>Confusion Matrix p</w:t>
      </w:r>
      <w:r w:rsidR="00B5276C" w:rsidRPr="00B5276C">
        <w:t>rovides a clear overview of how well the system is performing by comparing its predictions against the actual states of the drivers.</w:t>
      </w:r>
      <w:r w:rsidR="00B5276C">
        <w:t xml:space="preserve"> </w:t>
      </w:r>
      <w:r w:rsidR="00B5276C" w:rsidRPr="00B5276C">
        <w:t xml:space="preserve">Analyzing this confusion matrix allows developers to pinpoint weaknesses in the detection system, such as a high rate of false negatives, which poses a significant safety risk by failing to identify drowsy drivers. Similarly, frequent false positives could lead to unnecessary alerts that frustrate drivers. By understanding these dynamics, developers can refine the detection algorithms, ultimately enhancing the system's accuracy and contributing to safer driving </w:t>
      </w:r>
    </w:p>
    <w:p w14:paraId="3477AC48" w14:textId="41C3F85B" w:rsidR="00214A74" w:rsidRPr="00B5276C" w:rsidRDefault="00B5276C" w:rsidP="00214A74">
      <w:pPr>
        <w:rPr>
          <w:lang w:val="en-IN"/>
        </w:rPr>
      </w:pPr>
      <w:r w:rsidRPr="00B5276C">
        <w:t>conditions on the road</w:t>
      </w:r>
      <w:r w:rsidR="00214A74" w:rsidRPr="00B5276C">
        <w:rPr>
          <w:lang w:val="en-IN"/>
        </w:rPr>
        <w:t>. </w:t>
      </w:r>
    </w:p>
    <w:p w14:paraId="6E190ED6" w14:textId="66FC334A" w:rsidR="00214A74" w:rsidRDefault="00214A74" w:rsidP="00214A74"/>
    <w:p w14:paraId="7D963504" w14:textId="74487A6B" w:rsidR="00214A74" w:rsidRDefault="00AB1B94" w:rsidP="00214A74">
      <w:r w:rsidRPr="00700B12">
        <w:rPr>
          <w:noProof/>
        </w:rPr>
        <w:drawing>
          <wp:anchor distT="0" distB="0" distL="114300" distR="114300" simplePos="0" relativeHeight="251744768" behindDoc="0" locked="0" layoutInCell="1" allowOverlap="1" wp14:anchorId="54D7FEC7" wp14:editId="1B8D413A">
            <wp:simplePos x="0" y="0"/>
            <wp:positionH relativeFrom="margin">
              <wp:align>left</wp:align>
            </wp:positionH>
            <wp:positionV relativeFrom="paragraph">
              <wp:posOffset>14605</wp:posOffset>
            </wp:positionV>
            <wp:extent cx="2864485" cy="611505"/>
            <wp:effectExtent l="0" t="0" r="0" b="0"/>
            <wp:wrapTight wrapText="bothSides">
              <wp:wrapPolygon edited="0">
                <wp:start x="0" y="0"/>
                <wp:lineTo x="0" y="20860"/>
                <wp:lineTo x="21404" y="20860"/>
                <wp:lineTo x="21404" y="0"/>
                <wp:lineTo x="0" y="0"/>
              </wp:wrapPolygon>
            </wp:wrapTight>
            <wp:docPr id="32857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7410" name=""/>
                    <pic:cNvPicPr/>
                  </pic:nvPicPr>
                  <pic:blipFill>
                    <a:blip r:embed="rId30"/>
                    <a:stretch>
                      <a:fillRect/>
                    </a:stretch>
                  </pic:blipFill>
                  <pic:spPr>
                    <a:xfrm>
                      <a:off x="0" y="0"/>
                      <a:ext cx="2864485" cy="611505"/>
                    </a:xfrm>
                    <a:prstGeom prst="rect">
                      <a:avLst/>
                    </a:prstGeom>
                  </pic:spPr>
                </pic:pic>
              </a:graphicData>
            </a:graphic>
            <wp14:sizeRelH relativeFrom="margin">
              <wp14:pctWidth>0</wp14:pctWidth>
            </wp14:sizeRelH>
            <wp14:sizeRelV relativeFrom="margin">
              <wp14:pctHeight>0</wp14:pctHeight>
            </wp14:sizeRelV>
          </wp:anchor>
        </w:drawing>
      </w:r>
    </w:p>
    <w:p w14:paraId="1065AFDF" w14:textId="77777777" w:rsidR="00432870" w:rsidRDefault="00432870" w:rsidP="00214A74"/>
    <w:p w14:paraId="7C424EC7" w14:textId="7D40990F" w:rsidR="00214A74" w:rsidRPr="005C2BA8" w:rsidRDefault="00251F63" w:rsidP="005C2BA8">
      <w:pPr>
        <w:pStyle w:val="Heading2"/>
      </w:pPr>
      <w:bookmarkStart w:id="82" w:name="_Toc182960897"/>
      <w:r>
        <w:rPr>
          <w:noProof/>
        </w:rPr>
        <w:lastRenderedPageBreak/>
        <w:drawing>
          <wp:anchor distT="0" distB="0" distL="114300" distR="114300" simplePos="0" relativeHeight="251724288" behindDoc="0" locked="0" layoutInCell="1" allowOverlap="1" wp14:anchorId="13A6FADE" wp14:editId="554E2542">
            <wp:simplePos x="0" y="0"/>
            <wp:positionH relativeFrom="page">
              <wp:posOffset>4245610</wp:posOffset>
            </wp:positionH>
            <wp:positionV relativeFrom="paragraph">
              <wp:posOffset>3260090</wp:posOffset>
            </wp:positionV>
            <wp:extent cx="2960370" cy="2362835"/>
            <wp:effectExtent l="0" t="0" r="0" b="0"/>
            <wp:wrapTight wrapText="bothSides">
              <wp:wrapPolygon edited="0">
                <wp:start x="0" y="0"/>
                <wp:lineTo x="0" y="21420"/>
                <wp:lineTo x="21405" y="21420"/>
                <wp:lineTo x="21405" y="0"/>
                <wp:lineTo x="0" y="0"/>
              </wp:wrapPolygon>
            </wp:wrapTight>
            <wp:docPr id="27114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408" name="Picture 271144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0370" cy="2362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0" locked="0" layoutInCell="1" allowOverlap="1" wp14:anchorId="7F693E5F" wp14:editId="01166364">
            <wp:simplePos x="0" y="0"/>
            <wp:positionH relativeFrom="margin">
              <wp:posOffset>3165683</wp:posOffset>
            </wp:positionH>
            <wp:positionV relativeFrom="paragraph">
              <wp:posOffset>462569</wp:posOffset>
            </wp:positionV>
            <wp:extent cx="2924175" cy="2361565"/>
            <wp:effectExtent l="0" t="0" r="9525" b="635"/>
            <wp:wrapTight wrapText="bothSides">
              <wp:wrapPolygon edited="0">
                <wp:start x="0" y="0"/>
                <wp:lineTo x="0" y="21432"/>
                <wp:lineTo x="21530" y="21432"/>
                <wp:lineTo x="21530" y="0"/>
                <wp:lineTo x="0" y="0"/>
              </wp:wrapPolygon>
            </wp:wrapTight>
            <wp:docPr id="1306008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8935" name="Picture 1306008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4175" cy="2361565"/>
                    </a:xfrm>
                    <a:prstGeom prst="rect">
                      <a:avLst/>
                    </a:prstGeom>
                  </pic:spPr>
                </pic:pic>
              </a:graphicData>
            </a:graphic>
            <wp14:sizeRelH relativeFrom="margin">
              <wp14:pctWidth>0</wp14:pctWidth>
            </wp14:sizeRelH>
            <wp14:sizeRelV relativeFrom="margin">
              <wp14:pctHeight>0</wp14:pctHeight>
            </wp14:sizeRelV>
          </wp:anchor>
        </w:drawing>
      </w:r>
      <w:r w:rsidR="00432870" w:rsidRPr="005C2BA8">
        <w:t xml:space="preserve">5.3 </w:t>
      </w:r>
      <w:r w:rsidR="00E26BF6" w:rsidRPr="005C2BA8">
        <w:t>Screenshots</w:t>
      </w:r>
      <w:bookmarkEnd w:id="82"/>
    </w:p>
    <w:p w14:paraId="1C36CB65" w14:textId="64842741" w:rsidR="00214A74" w:rsidRDefault="00251F63" w:rsidP="00D53763">
      <w:pPr>
        <w:pStyle w:val="Heading1"/>
        <w:jc w:val="both"/>
        <w:rPr>
          <w:bCs/>
        </w:rPr>
      </w:pPr>
      <w:bookmarkStart w:id="83" w:name="_Toc182960898"/>
      <w:r>
        <w:rPr>
          <w:noProof/>
        </w:rPr>
        <w:drawing>
          <wp:anchor distT="0" distB="0" distL="114300" distR="114300" simplePos="0" relativeHeight="251726336" behindDoc="0" locked="0" layoutInCell="1" allowOverlap="1" wp14:anchorId="15C9ED5B" wp14:editId="7B30255D">
            <wp:simplePos x="0" y="0"/>
            <wp:positionH relativeFrom="page">
              <wp:posOffset>4267200</wp:posOffset>
            </wp:positionH>
            <wp:positionV relativeFrom="paragraph">
              <wp:posOffset>5728970</wp:posOffset>
            </wp:positionV>
            <wp:extent cx="2921000" cy="2374900"/>
            <wp:effectExtent l="0" t="0" r="0" b="6350"/>
            <wp:wrapTight wrapText="bothSides">
              <wp:wrapPolygon edited="0">
                <wp:start x="0" y="0"/>
                <wp:lineTo x="0" y="21484"/>
                <wp:lineTo x="21412" y="21484"/>
                <wp:lineTo x="21412" y="0"/>
                <wp:lineTo x="0" y="0"/>
              </wp:wrapPolygon>
            </wp:wrapTight>
            <wp:docPr id="3334320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2081" name="Picture 3334320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10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312" behindDoc="0" locked="0" layoutInCell="1" allowOverlap="1" wp14:anchorId="5D9115D6" wp14:editId="7EBB86D2">
            <wp:simplePos x="0" y="0"/>
            <wp:positionH relativeFrom="margin">
              <wp:align>left</wp:align>
            </wp:positionH>
            <wp:positionV relativeFrom="paragraph">
              <wp:posOffset>5757438</wp:posOffset>
            </wp:positionV>
            <wp:extent cx="2960370" cy="2343785"/>
            <wp:effectExtent l="0" t="0" r="0" b="0"/>
            <wp:wrapTight wrapText="bothSides">
              <wp:wrapPolygon edited="0">
                <wp:start x="0" y="0"/>
                <wp:lineTo x="0" y="21419"/>
                <wp:lineTo x="21405" y="21419"/>
                <wp:lineTo x="21405" y="0"/>
                <wp:lineTo x="0" y="0"/>
              </wp:wrapPolygon>
            </wp:wrapTight>
            <wp:docPr id="1073153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3186" name="Picture 10731531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0370" cy="234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7C833A9D" wp14:editId="2A889879">
            <wp:simplePos x="0" y="0"/>
            <wp:positionH relativeFrom="margin">
              <wp:align>left</wp:align>
            </wp:positionH>
            <wp:positionV relativeFrom="paragraph">
              <wp:posOffset>2914311</wp:posOffset>
            </wp:positionV>
            <wp:extent cx="2969260" cy="2372995"/>
            <wp:effectExtent l="0" t="0" r="2540" b="8255"/>
            <wp:wrapTight wrapText="bothSides">
              <wp:wrapPolygon edited="0">
                <wp:start x="0" y="0"/>
                <wp:lineTo x="0" y="21502"/>
                <wp:lineTo x="21480" y="21502"/>
                <wp:lineTo x="21480" y="0"/>
                <wp:lineTo x="0" y="0"/>
              </wp:wrapPolygon>
            </wp:wrapTight>
            <wp:docPr id="1366236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6472" name="Picture 13662364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9260" cy="2372995"/>
                    </a:xfrm>
                    <a:prstGeom prst="rect">
                      <a:avLst/>
                    </a:prstGeom>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21216" behindDoc="0" locked="0" layoutInCell="1" allowOverlap="1" wp14:anchorId="67A86AA1" wp14:editId="0A744BB2">
            <wp:simplePos x="0" y="0"/>
            <wp:positionH relativeFrom="margin">
              <wp:align>left</wp:align>
            </wp:positionH>
            <wp:positionV relativeFrom="paragraph">
              <wp:posOffset>131815</wp:posOffset>
            </wp:positionV>
            <wp:extent cx="2969260" cy="2364105"/>
            <wp:effectExtent l="0" t="0" r="2540" b="0"/>
            <wp:wrapTight wrapText="bothSides">
              <wp:wrapPolygon edited="0">
                <wp:start x="0" y="0"/>
                <wp:lineTo x="0" y="21409"/>
                <wp:lineTo x="21480" y="21409"/>
                <wp:lineTo x="21480" y="0"/>
                <wp:lineTo x="0" y="0"/>
              </wp:wrapPolygon>
            </wp:wrapTight>
            <wp:docPr id="871203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3206" name="Picture 8712032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9260" cy="2364105"/>
                    </a:xfrm>
                    <a:prstGeom prst="rect">
                      <a:avLst/>
                    </a:prstGeom>
                  </pic:spPr>
                </pic:pic>
              </a:graphicData>
            </a:graphic>
            <wp14:sizeRelH relativeFrom="margin">
              <wp14:pctWidth>0</wp14:pctWidth>
            </wp14:sizeRelH>
            <wp14:sizeRelV relativeFrom="margin">
              <wp14:pctHeight>0</wp14:pctHeight>
            </wp14:sizeRelV>
          </wp:anchor>
        </w:drawing>
      </w:r>
      <w:bookmarkEnd w:id="83"/>
    </w:p>
    <w:p w14:paraId="0F3BF131" w14:textId="03E5C7B2" w:rsidR="005939FB" w:rsidRPr="00D0644F" w:rsidRDefault="005939FB" w:rsidP="00D0644F"/>
    <w:p w14:paraId="7EEEAE90" w14:textId="77CC2A25" w:rsidR="009C686D" w:rsidRPr="005A266C" w:rsidRDefault="00B70C9F" w:rsidP="00AD4983">
      <w:pPr>
        <w:pStyle w:val="Heading1"/>
        <w:rPr>
          <w:szCs w:val="36"/>
        </w:rPr>
      </w:pPr>
      <w:bookmarkStart w:id="84" w:name="_Toc182960899"/>
      <w:r w:rsidRPr="005A266C">
        <w:rPr>
          <w:szCs w:val="36"/>
        </w:rPr>
        <w:lastRenderedPageBreak/>
        <w:t>Conclusion</w:t>
      </w:r>
      <w:bookmarkEnd w:id="68"/>
      <w:bookmarkEnd w:id="69"/>
      <w:bookmarkEnd w:id="84"/>
    </w:p>
    <w:p w14:paraId="1DD4AAE5" w14:textId="77777777" w:rsidR="000B348D" w:rsidRDefault="000B348D" w:rsidP="008E70C6"/>
    <w:p w14:paraId="300D3E64" w14:textId="6F59827F" w:rsidR="00022468" w:rsidRDefault="00022468" w:rsidP="00F97ECC">
      <w:pPr>
        <w:rPr>
          <w:rFonts w:ascii="Arial" w:hAnsi="Arial" w:cs="Arial"/>
        </w:rPr>
      </w:pPr>
      <w:bookmarkStart w:id="85" w:name="_Toc151988754"/>
      <w:bookmarkStart w:id="86" w:name="_Toc152043102"/>
      <w:bookmarkStart w:id="87" w:name="_Toc152069298"/>
      <w:r w:rsidRPr="00022468">
        <w:t>As we conclude our project on detecting driver drowsiness, we’ve come to appreciate the significant role that technology plays in enhancing road safety. By utilizing advanced algorithms and machine learning techniques, we can create solutions that not only track driver alertness but also provide timely alerts to help prevent potential accidents.</w:t>
      </w:r>
      <w:r w:rsidRPr="00022468">
        <w:rPr>
          <w:rFonts w:ascii="Arial" w:hAnsi="Arial" w:cs="Arial"/>
        </w:rPr>
        <w:t xml:space="preserve"> </w:t>
      </w:r>
    </w:p>
    <w:p w14:paraId="5631710C" w14:textId="77777777" w:rsidR="00022468" w:rsidRDefault="00022468" w:rsidP="00F97ECC">
      <w:pPr>
        <w:rPr>
          <w:rFonts w:ascii="Arial" w:hAnsi="Arial" w:cs="Arial"/>
        </w:rPr>
      </w:pPr>
    </w:p>
    <w:p w14:paraId="6FF0D049" w14:textId="071F489D" w:rsidR="00022468" w:rsidRDefault="00022468" w:rsidP="00F97ECC">
      <w:r w:rsidRPr="00022468">
        <w:t>This project has deepened our understanding of how innovative solutions can address real-world challenges, ultimately paving the way for safer driving experiences and reducing the risks associated with drowsy driving.</w:t>
      </w:r>
    </w:p>
    <w:p w14:paraId="5D0DACB3" w14:textId="77777777" w:rsidR="00022468" w:rsidRPr="00022468" w:rsidRDefault="00022468" w:rsidP="00F97ECC"/>
    <w:p w14:paraId="632E83D5" w14:textId="70040015" w:rsidR="00F97ECC" w:rsidRPr="00022468" w:rsidRDefault="00022468" w:rsidP="00F97ECC">
      <w:r w:rsidRPr="00022468">
        <w:t>At the heart of this project is our commitment to addressing a real-world problem—drowsy driving. We hope that our work contributes to reducing the risks associated with this issue and ultimately helps save lives. As we look ahead, we’re inspired by the potential for further research and development in this area, and we believe that our project is just the beginning of what can be achieved in enhancing automotive safety. Together, we can create a safer driving environment for everyone on the road.</w:t>
      </w:r>
    </w:p>
    <w:p w14:paraId="3417AAC0" w14:textId="77777777" w:rsidR="005939FB" w:rsidRDefault="005939FB" w:rsidP="00F97ECC"/>
    <w:p w14:paraId="0797E813" w14:textId="77777777" w:rsidR="00571AC5" w:rsidRDefault="00571AC5" w:rsidP="00571AC5">
      <w:r>
        <w:t>While this system effectively alerts drowsy drivers, it is important to note that technology alone cannot eliminate the risks associated with drowsy driving. Drivers must remain aware of their physical limits and avoid relying solely on alerts to stay awake. An alert triggered even one second too late might be insufficient to prevent a crash. Therefore, this system should complement, not replace, responsible driving practices.</w:t>
      </w:r>
    </w:p>
    <w:p w14:paraId="62EAE977" w14:textId="77777777" w:rsidR="005939FB" w:rsidRDefault="005939FB" w:rsidP="00F97ECC"/>
    <w:p w14:paraId="6221959E" w14:textId="77777777" w:rsidR="005939FB" w:rsidRDefault="005939FB" w:rsidP="00F97ECC"/>
    <w:p w14:paraId="18968900" w14:textId="77777777" w:rsidR="005939FB" w:rsidRDefault="005939FB" w:rsidP="00F97ECC"/>
    <w:p w14:paraId="6BE9FE2B" w14:textId="77777777" w:rsidR="005939FB" w:rsidRDefault="005939FB" w:rsidP="00F97ECC"/>
    <w:p w14:paraId="73132852" w14:textId="77777777" w:rsidR="005939FB" w:rsidRDefault="005939FB" w:rsidP="00F97ECC"/>
    <w:p w14:paraId="6937BE56" w14:textId="77777777" w:rsidR="005939FB" w:rsidRDefault="005939FB" w:rsidP="00F97ECC"/>
    <w:bookmarkEnd w:id="85"/>
    <w:bookmarkEnd w:id="86"/>
    <w:bookmarkEnd w:id="87"/>
    <w:p w14:paraId="6E2FA68C" w14:textId="77777777" w:rsidR="00251F63" w:rsidRDefault="00251F63" w:rsidP="00251F63"/>
    <w:p w14:paraId="09A6FEE9" w14:textId="77777777" w:rsidR="00251F63" w:rsidRPr="00251F63" w:rsidRDefault="00251F63" w:rsidP="00251F63"/>
    <w:p w14:paraId="3EAB56C0" w14:textId="77777777" w:rsidR="005A266C" w:rsidRPr="005A266C" w:rsidRDefault="005A266C" w:rsidP="005A266C"/>
    <w:p w14:paraId="1DF3B551" w14:textId="212A9B8F" w:rsidR="00B16DC5" w:rsidRDefault="00AD4983" w:rsidP="00376E01">
      <w:pPr>
        <w:pStyle w:val="Heading1"/>
        <w:rPr>
          <w:bCs/>
        </w:rPr>
      </w:pPr>
      <w:bookmarkStart w:id="88" w:name="_Toc182960900"/>
      <w:r>
        <w:rPr>
          <w:bCs/>
        </w:rPr>
        <w:lastRenderedPageBreak/>
        <w:t>Reference</w:t>
      </w:r>
      <w:r w:rsidR="00251F63">
        <w:rPr>
          <w:bCs/>
        </w:rPr>
        <w:t>s</w:t>
      </w:r>
      <w:bookmarkEnd w:id="88"/>
    </w:p>
    <w:p w14:paraId="367AE7CE" w14:textId="234ACFEE" w:rsidR="00074703" w:rsidRDefault="00074703" w:rsidP="004A6D6D"/>
    <w:p w14:paraId="5B4F4B3F" w14:textId="0696AC22" w:rsidR="00F72F6C" w:rsidRPr="004A6D6D" w:rsidRDefault="004A6D6D" w:rsidP="00571AC5">
      <w:pPr>
        <w:pStyle w:val="ListParagraph"/>
        <w:numPr>
          <w:ilvl w:val="0"/>
          <w:numId w:val="2"/>
        </w:numPr>
        <w:spacing w:line="600" w:lineRule="auto"/>
        <w:rPr>
          <w:rFonts w:cs="Times New Roman"/>
        </w:rPr>
      </w:pPr>
      <w:r>
        <w:t xml:space="preserve">Wikipedia: </w:t>
      </w:r>
      <w:hyperlink r:id="rId37" w:history="1">
        <w:r w:rsidR="00501E4F" w:rsidRPr="00DD1489">
          <w:rPr>
            <w:rStyle w:val="Hyperlink"/>
          </w:rPr>
          <w:t>www.wikipedia.org/</w:t>
        </w:r>
      </w:hyperlink>
    </w:p>
    <w:p w14:paraId="5B6329C8" w14:textId="39696175" w:rsidR="004A6D6D" w:rsidRPr="004A6D6D" w:rsidRDefault="004A6D6D" w:rsidP="00571AC5">
      <w:pPr>
        <w:pStyle w:val="ListParagraph"/>
        <w:numPr>
          <w:ilvl w:val="0"/>
          <w:numId w:val="2"/>
        </w:numPr>
        <w:spacing w:line="600" w:lineRule="auto"/>
        <w:rPr>
          <w:rFonts w:cs="Times New Roman"/>
        </w:rPr>
      </w:pPr>
      <w:r>
        <w:t xml:space="preserve">ResearchGate: </w:t>
      </w:r>
      <w:hyperlink r:id="rId38" w:history="1">
        <w:r w:rsidR="002B1ED4" w:rsidRPr="00DD1489">
          <w:rPr>
            <w:rStyle w:val="Hyperlink"/>
          </w:rPr>
          <w:t>www.researchgate.net/</w:t>
        </w:r>
      </w:hyperlink>
    </w:p>
    <w:p w14:paraId="051867BD" w14:textId="22CB6EB0" w:rsidR="004A6D6D" w:rsidRPr="004A6D6D" w:rsidRDefault="004A6D6D" w:rsidP="00571AC5">
      <w:pPr>
        <w:pStyle w:val="ListParagraph"/>
        <w:numPr>
          <w:ilvl w:val="0"/>
          <w:numId w:val="2"/>
        </w:numPr>
        <w:spacing w:line="600" w:lineRule="auto"/>
        <w:rPr>
          <w:rFonts w:cs="Times New Roman"/>
        </w:rPr>
      </w:pPr>
      <w:r>
        <w:t xml:space="preserve">OpenAI: </w:t>
      </w:r>
      <w:hyperlink r:id="rId39" w:history="1">
        <w:r w:rsidRPr="00E64615">
          <w:rPr>
            <w:rStyle w:val="Hyperlink"/>
          </w:rPr>
          <w:t>chat.openai.com</w:t>
        </w:r>
      </w:hyperlink>
    </w:p>
    <w:p w14:paraId="3DDA5DF7" w14:textId="2C02A22B" w:rsidR="00605AD7" w:rsidRPr="004A6D6D" w:rsidRDefault="004A6D6D" w:rsidP="00571AC5">
      <w:pPr>
        <w:pStyle w:val="ListParagraph"/>
        <w:numPr>
          <w:ilvl w:val="0"/>
          <w:numId w:val="2"/>
        </w:numPr>
        <w:spacing w:line="600" w:lineRule="auto"/>
        <w:rPr>
          <w:rStyle w:val="Hyperlink"/>
          <w:rFonts w:cs="Times New Roman"/>
          <w:color w:val="auto"/>
          <w:u w:val="none"/>
        </w:rPr>
      </w:pPr>
      <w:r>
        <w:t xml:space="preserve">Kaggle Dataset: </w:t>
      </w:r>
      <w:hyperlink r:id="rId40" w:history="1">
        <w:r w:rsidR="002B1ED4" w:rsidRPr="00DD1489">
          <w:rPr>
            <w:rStyle w:val="Hyperlink"/>
          </w:rPr>
          <w:t>www.kaggle.com/datasets/dheerajperumandla/drowsiness-dataset</w:t>
        </w:r>
      </w:hyperlink>
    </w:p>
    <w:p w14:paraId="1210DC4E" w14:textId="37AA15CD" w:rsidR="004A6D6D" w:rsidRDefault="004A6D6D" w:rsidP="00571AC5">
      <w:pPr>
        <w:pStyle w:val="ListParagraph"/>
        <w:numPr>
          <w:ilvl w:val="0"/>
          <w:numId w:val="2"/>
        </w:numPr>
        <w:spacing w:line="600" w:lineRule="auto"/>
      </w:pPr>
      <w:r>
        <w:t xml:space="preserve">Research Article: </w:t>
      </w:r>
      <w:hyperlink r:id="rId41" w:history="1">
        <w:r w:rsidR="002B1ED4" w:rsidRPr="00DD1489">
          <w:rPr>
            <w:rStyle w:val="Hyperlink"/>
            <w:rFonts w:cs="Times New Roman"/>
          </w:rPr>
          <w:t>www.mdpi.com/1424-8220/23/14/6459</w:t>
        </w:r>
      </w:hyperlink>
    </w:p>
    <w:p w14:paraId="79CA4540" w14:textId="5AFB0E42" w:rsidR="004A6D6D" w:rsidRPr="004A6D6D" w:rsidRDefault="004A6D6D" w:rsidP="00571AC5">
      <w:pPr>
        <w:pStyle w:val="ListParagraph"/>
        <w:numPr>
          <w:ilvl w:val="0"/>
          <w:numId w:val="2"/>
        </w:numPr>
        <w:spacing w:line="600" w:lineRule="auto"/>
      </w:pPr>
      <w:r>
        <w:t xml:space="preserve">Drowsy Driving Behaviour Survey: </w:t>
      </w:r>
      <w:hyperlink r:id="rId42" w:history="1">
        <w:r w:rsidR="002B1ED4" w:rsidRPr="00DD1489">
          <w:rPr>
            <w:rStyle w:val="Hyperlink"/>
            <w:rFonts w:cs="Times New Roman"/>
          </w:rPr>
          <w:t>rosap.ntl.bts.gov/view/dot/1725/dot_1725_DS 1.pdf</w:t>
        </w:r>
      </w:hyperlink>
    </w:p>
    <w:p w14:paraId="044D3A5E" w14:textId="77777777" w:rsidR="00711F44" w:rsidRDefault="00711F44" w:rsidP="00AD4983">
      <w:pPr>
        <w:pStyle w:val="Heading1"/>
      </w:pPr>
    </w:p>
    <w:p w14:paraId="54C59A46" w14:textId="77777777" w:rsidR="00D37234" w:rsidRDefault="00D37234" w:rsidP="00D37234"/>
    <w:p w14:paraId="4552FFB3" w14:textId="77777777" w:rsidR="00D37234" w:rsidRDefault="00D37234" w:rsidP="00D37234"/>
    <w:p w14:paraId="327276F9" w14:textId="77777777" w:rsidR="00D37234" w:rsidRDefault="00D37234" w:rsidP="00D37234"/>
    <w:p w14:paraId="714625A3" w14:textId="77777777" w:rsidR="00D37234" w:rsidRDefault="00D37234" w:rsidP="00D37234"/>
    <w:p w14:paraId="449ECF18" w14:textId="77777777" w:rsidR="00D37234" w:rsidRDefault="00D37234" w:rsidP="00D37234"/>
    <w:p w14:paraId="2054F601" w14:textId="77777777" w:rsidR="00D37234" w:rsidRDefault="00D37234" w:rsidP="00D37234"/>
    <w:p w14:paraId="2A22A3FB" w14:textId="77777777" w:rsidR="00D37234" w:rsidRDefault="00D37234" w:rsidP="00D37234"/>
    <w:p w14:paraId="3F3BB2AD" w14:textId="77777777" w:rsidR="00D37234" w:rsidRDefault="00D37234" w:rsidP="00D37234"/>
    <w:p w14:paraId="41497625" w14:textId="77777777" w:rsidR="00C20CEA" w:rsidRDefault="00C20CEA" w:rsidP="00D37234"/>
    <w:p w14:paraId="318AB59E" w14:textId="77777777" w:rsidR="00C20CEA" w:rsidRDefault="00C20CEA" w:rsidP="00D37234"/>
    <w:p w14:paraId="3B448576" w14:textId="77777777" w:rsidR="00C20CEA" w:rsidRDefault="00C20CEA" w:rsidP="00D37234"/>
    <w:p w14:paraId="594CD0D4" w14:textId="77777777" w:rsidR="00C20CEA" w:rsidRDefault="00C20CEA" w:rsidP="00D37234"/>
    <w:p w14:paraId="1CFE3600" w14:textId="77777777" w:rsidR="00C20CEA" w:rsidRDefault="00C20CEA" w:rsidP="00D37234"/>
    <w:p w14:paraId="2EE80DE4" w14:textId="77777777" w:rsidR="00D37234" w:rsidRDefault="00D37234" w:rsidP="00D37234"/>
    <w:p w14:paraId="141D206F" w14:textId="77777777" w:rsidR="00D37234" w:rsidRDefault="00D37234" w:rsidP="00D37234"/>
    <w:p w14:paraId="6BA19B80" w14:textId="77777777" w:rsidR="00D37234" w:rsidRDefault="00D37234" w:rsidP="00D37234"/>
    <w:p w14:paraId="673E973B" w14:textId="77777777" w:rsidR="00B666D9" w:rsidRDefault="00B666D9" w:rsidP="00D37234"/>
    <w:p w14:paraId="7F01C6A0" w14:textId="77777777" w:rsidR="00F370F0" w:rsidRPr="00D37234" w:rsidRDefault="00F370F0" w:rsidP="00D37234"/>
    <w:p w14:paraId="5F33C4A3" w14:textId="7BFDA279" w:rsidR="003E2C08" w:rsidRDefault="00A0240C" w:rsidP="00AD4983">
      <w:pPr>
        <w:pStyle w:val="Heading1"/>
      </w:pPr>
      <w:bookmarkStart w:id="89" w:name="_Toc182960901"/>
      <w:r>
        <w:lastRenderedPageBreak/>
        <w:t>Contributor</w:t>
      </w:r>
      <w:r w:rsidR="00D443E9">
        <w:t>s</w:t>
      </w:r>
      <w:bookmarkEnd w:id="89"/>
    </w:p>
    <w:p w14:paraId="185578DC" w14:textId="48FF3764" w:rsidR="00711F44" w:rsidRPr="00711F44" w:rsidRDefault="00711F44" w:rsidP="00711F44"/>
    <w:p w14:paraId="0A9DD73D" w14:textId="549A8E2A" w:rsidR="008D60CF" w:rsidRPr="008D60CF" w:rsidRDefault="008D60CF" w:rsidP="00D126B6">
      <w:pPr>
        <w:jc w:val="left"/>
      </w:pPr>
    </w:p>
    <w:p w14:paraId="34E6B343" w14:textId="484CC284" w:rsidR="00E8326D" w:rsidRPr="00E8326D" w:rsidRDefault="005A272E" w:rsidP="0081355F">
      <w:pPr>
        <w:pStyle w:val="ListParagraph"/>
        <w:numPr>
          <w:ilvl w:val="0"/>
          <w:numId w:val="1"/>
        </w:numPr>
        <w:jc w:val="left"/>
        <w:rPr>
          <w:rStyle w:val="Hyperlink"/>
          <w:color w:val="auto"/>
          <w:szCs w:val="24"/>
          <w:u w:val="none"/>
        </w:rPr>
      </w:pPr>
      <w:r>
        <w:rPr>
          <w:noProof/>
        </w:rPr>
        <w:drawing>
          <wp:anchor distT="0" distB="0" distL="114300" distR="114300" simplePos="0" relativeHeight="251748864" behindDoc="1" locked="0" layoutInCell="1" allowOverlap="1" wp14:anchorId="2A758DC2" wp14:editId="4306123C">
            <wp:simplePos x="0" y="0"/>
            <wp:positionH relativeFrom="margin">
              <wp:posOffset>4617831</wp:posOffset>
            </wp:positionH>
            <wp:positionV relativeFrom="paragraph">
              <wp:posOffset>28575</wp:posOffset>
            </wp:positionV>
            <wp:extent cx="1233805" cy="1645920"/>
            <wp:effectExtent l="19050" t="19050" r="23495" b="11430"/>
            <wp:wrapSquare wrapText="bothSides"/>
            <wp:docPr id="1838616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16163" name="Picture 1838616163"/>
                    <pic:cNvPicPr/>
                  </pic:nvPicPr>
                  <pic:blipFill rotWithShape="1">
                    <a:blip r:embed="rId43" cstate="print">
                      <a:extLst>
                        <a:ext uri="{28A0092B-C50C-407E-A947-70E740481C1C}">
                          <a14:useLocalDpi xmlns:a14="http://schemas.microsoft.com/office/drawing/2010/main" val="0"/>
                        </a:ext>
                      </a:extLst>
                    </a:blip>
                    <a:srcRect t="42" b="42"/>
                    <a:stretch/>
                  </pic:blipFill>
                  <pic:spPr bwMode="auto">
                    <a:xfrm>
                      <a:off x="0" y="0"/>
                      <a:ext cx="1233805" cy="1645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6E01">
        <w:rPr>
          <w:rFonts w:cs="Times New Roman"/>
          <w:b/>
        </w:rPr>
        <w:t>A</w:t>
      </w:r>
      <w:r w:rsidR="00B666D9">
        <w:rPr>
          <w:rFonts w:cs="Times New Roman"/>
          <w:b/>
        </w:rPr>
        <w:t>RPITA SINGH</w:t>
      </w:r>
      <w:r w:rsidR="0010511A">
        <w:br/>
      </w:r>
      <w:r w:rsidR="008D60CF">
        <w:t>Enrolment</w:t>
      </w:r>
      <w:r w:rsidR="008472DD">
        <w:t xml:space="preserve"> Number: 2</w:t>
      </w:r>
      <w:r w:rsidR="00376E01">
        <w:t>21</w:t>
      </w:r>
      <w:r w:rsidR="00D701AF">
        <w:t>B</w:t>
      </w:r>
      <w:r w:rsidR="00376E01">
        <w:t>089</w:t>
      </w:r>
      <w:r w:rsidR="00423E9D">
        <w:br/>
        <w:t xml:space="preserve">Email: </w:t>
      </w:r>
      <w:hyperlink r:id="rId44" w:history="1">
        <w:r w:rsidR="006D785D" w:rsidRPr="00DD1489">
          <w:rPr>
            <w:rStyle w:val="Hyperlink"/>
            <w:szCs w:val="24"/>
          </w:rPr>
          <w:t>221b089@juetguna.in</w:t>
        </w:r>
      </w:hyperlink>
    </w:p>
    <w:p w14:paraId="668F869B" w14:textId="1AB0F75F" w:rsidR="00E8326D" w:rsidRPr="00D13280" w:rsidRDefault="004B3112" w:rsidP="00D13280">
      <w:pPr>
        <w:ind w:left="360"/>
        <w:rPr>
          <w:rStyle w:val="Hyperlink"/>
        </w:rPr>
      </w:pPr>
      <w:r w:rsidRPr="00D13280">
        <w:rPr>
          <w:b/>
        </w:rPr>
        <w:t>P</w:t>
      </w:r>
      <w:r w:rsidR="00F345BB" w:rsidRPr="00D13280">
        <w:rPr>
          <w:b/>
        </w:rPr>
        <w:t>e</w:t>
      </w:r>
      <w:r w:rsidRPr="00D13280">
        <w:rPr>
          <w:b/>
        </w:rPr>
        <w:t>rsonal Email:</w:t>
      </w:r>
      <w:r w:rsidRPr="00D13280">
        <w:t xml:space="preserve"> </w:t>
      </w:r>
      <w:hyperlink r:id="rId45" w:history="1">
        <w:r w:rsidR="000A65AA" w:rsidRPr="00D13280">
          <w:rPr>
            <w:rStyle w:val="Hyperlink"/>
          </w:rPr>
          <w:t>arpitasinghrajput16@gmail.com</w:t>
        </w:r>
      </w:hyperlink>
    </w:p>
    <w:p w14:paraId="598FCC62" w14:textId="1CF038D4" w:rsidR="00D73AD9" w:rsidRPr="00D13280" w:rsidRDefault="00501D27" w:rsidP="00D13280">
      <w:pPr>
        <w:ind w:left="360"/>
      </w:pPr>
      <w:r w:rsidRPr="00D13280">
        <w:rPr>
          <w:b/>
        </w:rPr>
        <w:t xml:space="preserve">Address: </w:t>
      </w:r>
      <w:r w:rsidR="000A65AA" w:rsidRPr="00D126B6">
        <w:t>Lucknow, U</w:t>
      </w:r>
      <w:r w:rsidR="00BE5406" w:rsidRPr="00D126B6">
        <w:t>.P</w:t>
      </w:r>
      <w:r w:rsidR="00831C27">
        <w:t>.</w:t>
      </w:r>
    </w:p>
    <w:p w14:paraId="0D1D832E" w14:textId="4D43E955" w:rsidR="00EA6BD5" w:rsidRDefault="00EA6BD5" w:rsidP="00D73AD9"/>
    <w:p w14:paraId="0CA2D4E5" w14:textId="72BD9764" w:rsidR="008472DD" w:rsidRPr="00D73AD9" w:rsidRDefault="008472DD" w:rsidP="00D73AD9"/>
    <w:p w14:paraId="2D81A1DB" w14:textId="7F1EAB0C" w:rsidR="00E8326D" w:rsidRPr="00E8326D" w:rsidRDefault="002A0593" w:rsidP="0081355F">
      <w:pPr>
        <w:pStyle w:val="ListParagraph"/>
        <w:numPr>
          <w:ilvl w:val="0"/>
          <w:numId w:val="1"/>
        </w:numPr>
        <w:jc w:val="left"/>
        <w:rPr>
          <w:rStyle w:val="Hyperlink"/>
          <w:color w:val="auto"/>
          <w:szCs w:val="24"/>
          <w:u w:val="none"/>
        </w:rPr>
      </w:pPr>
      <w:r>
        <w:rPr>
          <w:b/>
          <w:noProof/>
        </w:rPr>
        <w:drawing>
          <wp:anchor distT="0" distB="0" distL="114300" distR="114300" simplePos="0" relativeHeight="251746816" behindDoc="0" locked="0" layoutInCell="1" allowOverlap="1" wp14:anchorId="5950205E" wp14:editId="5639B697">
            <wp:simplePos x="0" y="0"/>
            <wp:positionH relativeFrom="page">
              <wp:posOffset>5697855</wp:posOffset>
            </wp:positionH>
            <wp:positionV relativeFrom="paragraph">
              <wp:posOffset>45720</wp:posOffset>
            </wp:positionV>
            <wp:extent cx="1242060" cy="1640840"/>
            <wp:effectExtent l="19050" t="19050" r="15240" b="16510"/>
            <wp:wrapTight wrapText="bothSides">
              <wp:wrapPolygon edited="0">
                <wp:start x="-331" y="-251"/>
                <wp:lineTo x="-331" y="21567"/>
                <wp:lineTo x="21534" y="21567"/>
                <wp:lineTo x="21534" y="-251"/>
                <wp:lineTo x="-331" y="-251"/>
              </wp:wrapPolygon>
            </wp:wrapTight>
            <wp:docPr id="1517907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7858" name="Picture 1517907858"/>
                    <pic:cNvPicPr/>
                  </pic:nvPicPr>
                  <pic:blipFill rotWithShape="1">
                    <a:blip r:embed="rId46" cstate="print">
                      <a:extLst>
                        <a:ext uri="{28A0092B-C50C-407E-A947-70E740481C1C}">
                          <a14:useLocalDpi xmlns:a14="http://schemas.microsoft.com/office/drawing/2010/main" val="0"/>
                        </a:ext>
                      </a:extLst>
                    </a:blip>
                    <a:srcRect l="10117" t="26245" r="16548" b="1"/>
                    <a:stretch/>
                  </pic:blipFill>
                  <pic:spPr bwMode="auto">
                    <a:xfrm>
                      <a:off x="0" y="0"/>
                      <a:ext cx="1242060" cy="164084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C34" w:rsidRPr="00445B5E">
        <w:rPr>
          <w:rFonts w:cs="Times New Roman"/>
          <w:b/>
        </w:rPr>
        <w:t>S</w:t>
      </w:r>
      <w:r w:rsidR="00B666D9">
        <w:rPr>
          <w:rFonts w:cs="Times New Roman"/>
          <w:b/>
        </w:rPr>
        <w:t>HRUTI BHARGAVA</w:t>
      </w:r>
      <w:r w:rsidR="008472DD">
        <w:br/>
      </w:r>
      <w:r w:rsidR="008D60CF">
        <w:t>Enrolment</w:t>
      </w:r>
      <w:r w:rsidR="008472DD">
        <w:t xml:space="preserve"> Number: 2</w:t>
      </w:r>
      <w:r w:rsidR="005939FB">
        <w:t>21B</w:t>
      </w:r>
      <w:r w:rsidR="00377060">
        <w:t>374</w:t>
      </w:r>
      <w:r w:rsidR="008472DD">
        <w:br/>
        <w:t xml:space="preserve">Email: </w:t>
      </w:r>
      <w:hyperlink r:id="rId47" w:history="1">
        <w:r w:rsidR="00B956D2" w:rsidRPr="00DD1489">
          <w:rPr>
            <w:rStyle w:val="Hyperlink"/>
            <w:szCs w:val="24"/>
          </w:rPr>
          <w:t>221b374@juetguna.in</w:t>
        </w:r>
      </w:hyperlink>
    </w:p>
    <w:p w14:paraId="14D13009" w14:textId="6EEBF20D" w:rsidR="00E8326D" w:rsidRPr="00D13280" w:rsidRDefault="00214824" w:rsidP="00D13280">
      <w:pPr>
        <w:ind w:left="360"/>
        <w:rPr>
          <w:rStyle w:val="Hyperlink"/>
        </w:rPr>
      </w:pPr>
      <w:r w:rsidRPr="00D13280">
        <w:rPr>
          <w:b/>
        </w:rPr>
        <w:t>Personal Email:</w:t>
      </w:r>
      <w:r w:rsidRPr="00D13280">
        <w:t xml:space="preserve"> </w:t>
      </w:r>
      <w:hyperlink r:id="rId48" w:history="1">
        <w:r w:rsidR="00162B2A" w:rsidRPr="00D13280">
          <w:rPr>
            <w:rStyle w:val="Hyperlink"/>
          </w:rPr>
          <w:t>shrutibhargava2004@gmail.com</w:t>
        </w:r>
      </w:hyperlink>
    </w:p>
    <w:p w14:paraId="1181B933" w14:textId="13D2E8A1" w:rsidR="003C35F9" w:rsidRPr="00D13280" w:rsidRDefault="003C35F9" w:rsidP="00D13280">
      <w:pPr>
        <w:ind w:left="360"/>
      </w:pPr>
      <w:r w:rsidRPr="00D13280">
        <w:rPr>
          <w:b/>
        </w:rPr>
        <w:t>Address:</w:t>
      </w:r>
      <w:r w:rsidRPr="00F345BB">
        <w:t xml:space="preserve"> </w:t>
      </w:r>
      <w:r w:rsidR="00C26BB2" w:rsidRPr="00F345BB">
        <w:t>Betul</w:t>
      </w:r>
      <w:r w:rsidRPr="00F345BB">
        <w:t>,</w:t>
      </w:r>
      <w:r w:rsidR="00BC0ADE" w:rsidRPr="00F345BB">
        <w:t xml:space="preserve"> </w:t>
      </w:r>
      <w:r w:rsidRPr="00F345BB">
        <w:t>M.P</w:t>
      </w:r>
      <w:r w:rsidR="002A0593">
        <w:t>.</w:t>
      </w:r>
    </w:p>
    <w:p w14:paraId="4A23B30B" w14:textId="56BFB783" w:rsidR="00F345BB" w:rsidRDefault="00F345BB" w:rsidP="00D73AD9"/>
    <w:p w14:paraId="5123EAC4" w14:textId="7724F42B" w:rsidR="00EA6BD5" w:rsidRPr="00445B5E" w:rsidRDefault="00EA6BD5" w:rsidP="00D73AD9"/>
    <w:p w14:paraId="15822582" w14:textId="5FB8069D" w:rsidR="00E8326D" w:rsidRPr="00E8326D" w:rsidRDefault="005A272E" w:rsidP="00F801B8">
      <w:pPr>
        <w:pStyle w:val="ListParagraph"/>
        <w:numPr>
          <w:ilvl w:val="0"/>
          <w:numId w:val="1"/>
        </w:numPr>
        <w:jc w:val="left"/>
        <w:rPr>
          <w:rStyle w:val="Hyperlink"/>
          <w:color w:val="auto"/>
          <w:szCs w:val="24"/>
          <w:u w:val="none"/>
        </w:rPr>
      </w:pPr>
      <w:r>
        <w:rPr>
          <w:b/>
          <w:noProof/>
        </w:rPr>
        <w:drawing>
          <wp:anchor distT="0" distB="0" distL="114300" distR="114300" simplePos="0" relativeHeight="251747840" behindDoc="0" locked="0" layoutInCell="1" allowOverlap="1" wp14:anchorId="141B2E93" wp14:editId="3F30825D">
            <wp:simplePos x="0" y="0"/>
            <wp:positionH relativeFrom="column">
              <wp:posOffset>4599664</wp:posOffset>
            </wp:positionH>
            <wp:positionV relativeFrom="paragraph">
              <wp:posOffset>29210</wp:posOffset>
            </wp:positionV>
            <wp:extent cx="1272540" cy="1696085"/>
            <wp:effectExtent l="19050" t="19050" r="22860" b="18415"/>
            <wp:wrapTight wrapText="bothSides">
              <wp:wrapPolygon edited="0">
                <wp:start x="-323" y="-243"/>
                <wp:lineTo x="-323" y="21592"/>
                <wp:lineTo x="21665" y="21592"/>
                <wp:lineTo x="21665" y="-243"/>
                <wp:lineTo x="-323" y="-243"/>
              </wp:wrapPolygon>
            </wp:wrapTight>
            <wp:docPr id="913193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3693" name="Picture 913193693"/>
                    <pic:cNvPicPr/>
                  </pic:nvPicPr>
                  <pic:blipFill rotWithShape="1">
                    <a:blip r:embed="rId49" cstate="print">
                      <a:extLst>
                        <a:ext uri="{28A0092B-C50C-407E-A947-70E740481C1C}">
                          <a14:useLocalDpi xmlns:a14="http://schemas.microsoft.com/office/drawing/2010/main" val="0"/>
                        </a:ext>
                      </a:extLst>
                    </a:blip>
                    <a:srcRect l="17619" t="25549" r="15297"/>
                    <a:stretch/>
                  </pic:blipFill>
                  <pic:spPr bwMode="auto">
                    <a:xfrm>
                      <a:off x="0" y="0"/>
                      <a:ext cx="1272540" cy="169608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060" w:rsidRPr="00A37488">
        <w:rPr>
          <w:rFonts w:cs="Times New Roman"/>
          <w:b/>
        </w:rPr>
        <w:t>S</w:t>
      </w:r>
      <w:r w:rsidR="00B666D9">
        <w:rPr>
          <w:rFonts w:cs="Times New Roman"/>
          <w:b/>
        </w:rPr>
        <w:t>NEHIL SHARMA</w:t>
      </w:r>
      <w:r w:rsidR="008472DD" w:rsidRPr="00A37488">
        <w:rPr>
          <w:rFonts w:cs="Times New Roman"/>
          <w:b/>
        </w:rPr>
        <w:br/>
      </w:r>
      <w:r w:rsidR="008D60CF" w:rsidRPr="00D126B6">
        <w:t>Enrolment</w:t>
      </w:r>
      <w:r w:rsidR="008472DD" w:rsidRPr="00D126B6">
        <w:t xml:space="preserve"> Number: 2</w:t>
      </w:r>
      <w:r w:rsidR="00FE60DD" w:rsidRPr="00D126B6">
        <w:t>21B387</w:t>
      </w:r>
      <w:r w:rsidR="00D912A9" w:rsidRPr="00D126B6">
        <w:t xml:space="preserve">                                         </w:t>
      </w:r>
      <w:r w:rsidR="008472DD" w:rsidRPr="00D126B6">
        <w:br/>
        <w:t xml:space="preserve">Email: </w:t>
      </w:r>
      <w:hyperlink r:id="rId50" w:history="1">
        <w:r w:rsidR="00B956D2" w:rsidRPr="00DD1489">
          <w:rPr>
            <w:rStyle w:val="Hyperlink"/>
            <w:szCs w:val="24"/>
          </w:rPr>
          <w:t>221b387@juetguna.in</w:t>
        </w:r>
      </w:hyperlink>
    </w:p>
    <w:p w14:paraId="311254BF" w14:textId="48FF3CD0" w:rsidR="00E8326D" w:rsidRPr="00D13280" w:rsidRDefault="00BE5406" w:rsidP="00D13280">
      <w:pPr>
        <w:ind w:left="360"/>
        <w:rPr>
          <w:rStyle w:val="Hyperlink"/>
        </w:rPr>
      </w:pPr>
      <w:r w:rsidRPr="00D13280">
        <w:rPr>
          <w:b/>
        </w:rPr>
        <w:t>Personal Email:</w:t>
      </w:r>
      <w:r w:rsidRPr="00D13280">
        <w:t xml:space="preserve"> </w:t>
      </w:r>
      <w:hyperlink r:id="rId51" w:history="1">
        <w:r w:rsidR="00D73AD9" w:rsidRPr="00D13280">
          <w:rPr>
            <w:rStyle w:val="Hyperlink"/>
          </w:rPr>
          <w:t>ssnehil06@gmail.com</w:t>
        </w:r>
      </w:hyperlink>
    </w:p>
    <w:p w14:paraId="26848126" w14:textId="24BA5A98" w:rsidR="00BC0ADE" w:rsidRPr="00D13280" w:rsidRDefault="00BC0ADE" w:rsidP="00D13280">
      <w:pPr>
        <w:ind w:left="360"/>
      </w:pPr>
      <w:r w:rsidRPr="00D13280">
        <w:rPr>
          <w:b/>
        </w:rPr>
        <w:t>Address:</w:t>
      </w:r>
      <w:r w:rsidRPr="00F345BB">
        <w:t xml:space="preserve"> </w:t>
      </w:r>
      <w:r w:rsidR="00C64319" w:rsidRPr="00F345BB">
        <w:t>Bhilwara</w:t>
      </w:r>
      <w:r w:rsidRPr="00F345BB">
        <w:t>,</w:t>
      </w:r>
      <w:r w:rsidR="00367FA5">
        <w:t xml:space="preserve"> Raj.</w:t>
      </w:r>
    </w:p>
    <w:p w14:paraId="74E9D439" w14:textId="542F3D29" w:rsidR="008D60CF" w:rsidRPr="00F345BB" w:rsidRDefault="008D60CF" w:rsidP="00F345BB">
      <w:pPr>
        <w:ind w:left="720" w:hanging="360"/>
        <w:jc w:val="left"/>
      </w:pPr>
    </w:p>
    <w:p w14:paraId="0AFBE871" w14:textId="3B898F02" w:rsidR="00244304" w:rsidRPr="00582BA7" w:rsidRDefault="00244304" w:rsidP="00D126B6">
      <w:pPr>
        <w:spacing w:line="276" w:lineRule="auto"/>
        <w:jc w:val="left"/>
      </w:pPr>
    </w:p>
    <w:p w14:paraId="348B64F5" w14:textId="151AFA0E" w:rsidR="00D64602" w:rsidRPr="00355668" w:rsidRDefault="00D64602" w:rsidP="00D126B6">
      <w:pPr>
        <w:jc w:val="left"/>
        <w:rPr>
          <w:bCs/>
        </w:rPr>
      </w:pPr>
    </w:p>
    <w:sectPr w:rsidR="00D64602" w:rsidRPr="00355668" w:rsidSect="00D456BD">
      <w:footerReference w:type="default" r:id="rId52"/>
      <w:pgSz w:w="11906" w:h="16838" w:code="9"/>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B517BB" w14:textId="77777777" w:rsidR="00442244" w:rsidRDefault="00442244" w:rsidP="006B1D65">
      <w:r>
        <w:separator/>
      </w:r>
    </w:p>
  </w:endnote>
  <w:endnote w:type="continuationSeparator" w:id="0">
    <w:p w14:paraId="358F40DC" w14:textId="77777777" w:rsidR="00442244" w:rsidRDefault="00442244" w:rsidP="006B1D65">
      <w:r>
        <w:continuationSeparator/>
      </w:r>
    </w:p>
  </w:endnote>
  <w:endnote w:type="continuationNotice" w:id="1">
    <w:p w14:paraId="5612C895" w14:textId="77777777" w:rsidR="00442244" w:rsidRDefault="004422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Bright">
    <w:panose1 w:val="0204060205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B1E8D" w14:textId="6CDA39DF" w:rsidR="00A17F05" w:rsidRDefault="00A17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7D3BE" w14:textId="7A151555" w:rsidR="000C4F88" w:rsidRDefault="00000000" w:rsidP="00FB1309">
    <w:pPr>
      <w:pStyle w:val="Footer"/>
      <w:jc w:val="center"/>
    </w:pPr>
    <w:sdt>
      <w:sdtPr>
        <w:id w:val="2064525905"/>
        <w:docPartObj>
          <w:docPartGallery w:val="Page Numbers (Bottom of Page)"/>
          <w:docPartUnique/>
        </w:docPartObj>
      </w:sdtPr>
      <w:sdtEndPr>
        <w:rPr>
          <w:noProof/>
        </w:rPr>
      </w:sdtEndPr>
      <w:sdtContent>
        <w:r w:rsidR="000C4F88">
          <w:fldChar w:fldCharType="begin"/>
        </w:r>
        <w:r w:rsidR="000C4F88">
          <w:instrText xml:space="preserve"> PAGE   \* MERGEFORMAT </w:instrText>
        </w:r>
        <w:r w:rsidR="000C4F88">
          <w:fldChar w:fldCharType="separate"/>
        </w:r>
        <w:r w:rsidR="000C4F88">
          <w:rPr>
            <w:noProof/>
          </w:rPr>
          <w:t>2</w:t>
        </w:r>
        <w:r w:rsidR="000C4F88">
          <w:rPr>
            <w:noProof/>
          </w:rPr>
          <w:fldChar w:fldCharType="end"/>
        </w:r>
      </w:sdtContent>
    </w:sdt>
  </w:p>
  <w:p w14:paraId="5E9CC384" w14:textId="77777777" w:rsidR="000C4F88" w:rsidRDefault="000C4F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65411" w14:textId="762C1329" w:rsidR="00A17F05" w:rsidRDefault="00A17F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6A736" w14:textId="7E65B4F6" w:rsidR="00D456BD" w:rsidRDefault="00000000">
    <w:pPr>
      <w:pStyle w:val="Footer"/>
      <w:jc w:val="center"/>
    </w:pPr>
    <w:sdt>
      <w:sdtPr>
        <w:id w:val="-142269659"/>
        <w:docPartObj>
          <w:docPartGallery w:val="Page Numbers (Bottom of Page)"/>
          <w:docPartUnique/>
        </w:docPartObj>
      </w:sdtPr>
      <w:sdtEndPr>
        <w:rPr>
          <w:noProof/>
        </w:rPr>
      </w:sdtEndPr>
      <w:sdtContent>
        <w:r w:rsidR="00D456BD">
          <w:fldChar w:fldCharType="begin"/>
        </w:r>
        <w:r w:rsidR="00D456BD">
          <w:instrText xml:space="preserve"> PAGE   \* MERGEFORMAT </w:instrText>
        </w:r>
        <w:r w:rsidR="00D456BD">
          <w:fldChar w:fldCharType="separate"/>
        </w:r>
        <w:r w:rsidR="00D456BD">
          <w:rPr>
            <w:noProof/>
          </w:rPr>
          <w:t>2</w:t>
        </w:r>
        <w:r w:rsidR="00D456BD">
          <w:rPr>
            <w:noProof/>
          </w:rPr>
          <w:fldChar w:fldCharType="end"/>
        </w:r>
      </w:sdtContent>
    </w:sdt>
  </w:p>
  <w:p w14:paraId="06A6C38A" w14:textId="1449D53D" w:rsidR="006B1D65" w:rsidRDefault="006B1D65" w:rsidP="0088135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0920A" w14:textId="77777777" w:rsidR="00442244" w:rsidRDefault="00442244" w:rsidP="006B1D65">
      <w:r>
        <w:separator/>
      </w:r>
    </w:p>
  </w:footnote>
  <w:footnote w:type="continuationSeparator" w:id="0">
    <w:p w14:paraId="18517273" w14:textId="77777777" w:rsidR="00442244" w:rsidRDefault="00442244" w:rsidP="006B1D65">
      <w:r>
        <w:continuationSeparator/>
      </w:r>
    </w:p>
  </w:footnote>
  <w:footnote w:type="continuationNotice" w:id="1">
    <w:p w14:paraId="2CFD2AC1" w14:textId="77777777" w:rsidR="00442244" w:rsidRDefault="004422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CA1AF" w14:textId="374F6BE1" w:rsidR="003A2CE0" w:rsidRDefault="003A2CE0">
    <w:pPr>
      <w:pStyle w:val="Header"/>
    </w:pPr>
  </w:p>
  <w:p w14:paraId="07640138" w14:textId="77777777" w:rsidR="00120943" w:rsidRDefault="00120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7953F" w14:textId="0AEB0BB0" w:rsidR="00A17F05" w:rsidRDefault="00A17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3C12F50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6C7E8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B84E96"/>
    <w:multiLevelType w:val="multilevel"/>
    <w:tmpl w:val="2F9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8650B"/>
    <w:multiLevelType w:val="multilevel"/>
    <w:tmpl w:val="3ABC8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8F76EA"/>
    <w:multiLevelType w:val="hybridMultilevel"/>
    <w:tmpl w:val="9EB074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4C53D9"/>
    <w:multiLevelType w:val="hybridMultilevel"/>
    <w:tmpl w:val="DCC65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B73E67"/>
    <w:multiLevelType w:val="hybridMultilevel"/>
    <w:tmpl w:val="67AC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D768B0"/>
    <w:multiLevelType w:val="hybridMultilevel"/>
    <w:tmpl w:val="EFE274F6"/>
    <w:lvl w:ilvl="0" w:tplc="080889E8">
      <w:start w:val="6"/>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B6154"/>
    <w:multiLevelType w:val="multilevel"/>
    <w:tmpl w:val="3D66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A593D"/>
    <w:multiLevelType w:val="multilevel"/>
    <w:tmpl w:val="9EF6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7044"/>
    <w:multiLevelType w:val="multilevel"/>
    <w:tmpl w:val="835CC2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CC1D0A"/>
    <w:multiLevelType w:val="hybridMultilevel"/>
    <w:tmpl w:val="636A5D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6C47895"/>
    <w:multiLevelType w:val="multilevel"/>
    <w:tmpl w:val="890A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A15C47"/>
    <w:multiLevelType w:val="hybridMultilevel"/>
    <w:tmpl w:val="EB6E850A"/>
    <w:lvl w:ilvl="0" w:tplc="4009000F">
      <w:start w:val="1"/>
      <w:numFmt w:val="decimal"/>
      <w:lvlText w:val="%1."/>
      <w:lvlJc w:val="left"/>
      <w:pPr>
        <w:ind w:left="720" w:hanging="360"/>
      </w:pPr>
    </w:lvl>
    <w:lvl w:ilvl="1" w:tplc="2F309B5E">
      <w:start w:val="2"/>
      <w:numFmt w:val="bullet"/>
      <w:lvlText w:val="-"/>
      <w:lvlJc w:val="left"/>
      <w:pPr>
        <w:ind w:left="1440" w:hanging="360"/>
      </w:pPr>
      <w:rPr>
        <w:rFonts w:ascii="Times New Roman" w:eastAsia="SimSu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812B68"/>
    <w:multiLevelType w:val="hybridMultilevel"/>
    <w:tmpl w:val="42DAF9FE"/>
    <w:lvl w:ilvl="0" w:tplc="8C9CC7F6">
      <w:start w:val="1"/>
      <w:numFmt w:val="decimal"/>
      <w:lvlText w:val="%1."/>
      <w:lvlJc w:val="left"/>
      <w:pPr>
        <w:ind w:left="135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240030"/>
    <w:multiLevelType w:val="hybridMultilevel"/>
    <w:tmpl w:val="D2DCFCA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8514757"/>
    <w:multiLevelType w:val="hybridMultilevel"/>
    <w:tmpl w:val="18D85D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24931A9"/>
    <w:multiLevelType w:val="hybridMultilevel"/>
    <w:tmpl w:val="E06A03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51211DD"/>
    <w:multiLevelType w:val="multilevel"/>
    <w:tmpl w:val="35B6E30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33374E"/>
    <w:multiLevelType w:val="multilevel"/>
    <w:tmpl w:val="06345AF2"/>
    <w:lvl w:ilvl="0">
      <w:start w:val="1"/>
      <w:numFmt w:val="decimal"/>
      <w:lvlText w:val="%1."/>
      <w:lvlJc w:val="left"/>
      <w:pPr>
        <w:ind w:left="360" w:hanging="360"/>
      </w:pPr>
      <w:rPr>
        <w:rFonts w:ascii="Times New Roman" w:hAnsi="Times New Roman" w:cs="Times New Roman" w:hint="default"/>
        <w:sz w:val="24"/>
        <w:szCs w:val="24"/>
        <w:vertAlign w:val="baseline"/>
      </w:rPr>
    </w:lvl>
    <w:lvl w:ilvl="1">
      <w:start w:val="1"/>
      <w:numFmt w:val="decimal"/>
      <w:isLgl/>
      <w:lvlText w:val="%1.%2"/>
      <w:lvlJc w:val="left"/>
      <w:pPr>
        <w:ind w:left="488" w:hanging="4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81D3190"/>
    <w:multiLevelType w:val="multilevel"/>
    <w:tmpl w:val="4770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A736A7"/>
    <w:multiLevelType w:val="multilevel"/>
    <w:tmpl w:val="B214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A153F2"/>
    <w:multiLevelType w:val="hybridMultilevel"/>
    <w:tmpl w:val="DC64A1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73E38FB"/>
    <w:multiLevelType w:val="hybridMultilevel"/>
    <w:tmpl w:val="ABF6A06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7953B59"/>
    <w:multiLevelType w:val="multilevel"/>
    <w:tmpl w:val="13F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CC56E2"/>
    <w:multiLevelType w:val="multilevel"/>
    <w:tmpl w:val="A2E8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709AB"/>
    <w:multiLevelType w:val="hybridMultilevel"/>
    <w:tmpl w:val="CA14F5DE"/>
    <w:lvl w:ilvl="0" w:tplc="0809000F">
      <w:start w:val="1"/>
      <w:numFmt w:val="decimal"/>
      <w:lvlText w:val="%1."/>
      <w:lvlJc w:val="left"/>
      <w:pPr>
        <w:ind w:left="360" w:hanging="360"/>
      </w:pPr>
      <w:rPr>
        <w:rFonts w:hint="default"/>
        <w:sz w:val="24"/>
        <w:szCs w:val="24"/>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603469A8"/>
    <w:multiLevelType w:val="hybridMultilevel"/>
    <w:tmpl w:val="0BF4D712"/>
    <w:lvl w:ilvl="0" w:tplc="0809000B">
      <w:start w:val="1"/>
      <w:numFmt w:val="bullet"/>
      <w:lvlText w:val=""/>
      <w:lvlJc w:val="left"/>
      <w:pPr>
        <w:ind w:left="360" w:hanging="360"/>
      </w:pPr>
      <w:rPr>
        <w:rFonts w:ascii="Wingdings" w:hAnsi="Wingdings" w:hint="default"/>
        <w:sz w:val="24"/>
        <w:szCs w:val="24"/>
        <w:vertAlign w:val="baseline"/>
      </w:rPr>
    </w:lvl>
    <w:lvl w:ilvl="1" w:tplc="5C3AA88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6C42DF"/>
    <w:multiLevelType w:val="hybridMultilevel"/>
    <w:tmpl w:val="E7FAE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6D42C5E"/>
    <w:multiLevelType w:val="hybridMultilevel"/>
    <w:tmpl w:val="B316F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E733D5"/>
    <w:multiLevelType w:val="hybridMultilevel"/>
    <w:tmpl w:val="A5F4104E"/>
    <w:lvl w:ilvl="0" w:tplc="B8EA790E">
      <w:start w:val="3"/>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BE61C9"/>
    <w:multiLevelType w:val="hybridMultilevel"/>
    <w:tmpl w:val="2B18C6C8"/>
    <w:lvl w:ilvl="0" w:tplc="5C28F914">
      <w:start w:val="1"/>
      <w:numFmt w:val="bullet"/>
      <w:pStyle w:val="ListParagraph"/>
      <w:lvlText w:val=""/>
      <w:lvlJc w:val="left"/>
      <w:pPr>
        <w:ind w:left="720" w:hanging="360"/>
      </w:pPr>
      <w:rPr>
        <w:rFonts w:ascii="Wingdings" w:hAnsi="Wingdings" w:hint="default"/>
        <w:color w:val="auto"/>
      </w:rPr>
    </w:lvl>
    <w:lvl w:ilvl="1" w:tplc="B11CEBFA">
      <w:start w:val="1"/>
      <w:numFmt w:val="bullet"/>
      <w:lvlText w:val=""/>
      <w:lvlJc w:val="left"/>
      <w:pPr>
        <w:ind w:left="785"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7A6B98"/>
    <w:multiLevelType w:val="multilevel"/>
    <w:tmpl w:val="E43C5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B415F8"/>
    <w:multiLevelType w:val="hybridMultilevel"/>
    <w:tmpl w:val="F1E20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2A72F4"/>
    <w:multiLevelType w:val="multilevel"/>
    <w:tmpl w:val="8678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4338219">
    <w:abstractNumId w:val="15"/>
  </w:num>
  <w:num w:numId="2" w16cid:durableId="241374738">
    <w:abstractNumId w:val="26"/>
  </w:num>
  <w:num w:numId="3" w16cid:durableId="1375500297">
    <w:abstractNumId w:val="19"/>
  </w:num>
  <w:num w:numId="4" w16cid:durableId="2044789651">
    <w:abstractNumId w:val="27"/>
  </w:num>
  <w:num w:numId="5" w16cid:durableId="810369177">
    <w:abstractNumId w:val="33"/>
  </w:num>
  <w:num w:numId="6" w16cid:durableId="226383466">
    <w:abstractNumId w:val="28"/>
  </w:num>
  <w:num w:numId="7" w16cid:durableId="2025549282">
    <w:abstractNumId w:val="20"/>
  </w:num>
  <w:num w:numId="8" w16cid:durableId="2035036440">
    <w:abstractNumId w:val="24"/>
  </w:num>
  <w:num w:numId="9" w16cid:durableId="2104493487">
    <w:abstractNumId w:val="18"/>
  </w:num>
  <w:num w:numId="10" w16cid:durableId="1924412234">
    <w:abstractNumId w:val="21"/>
  </w:num>
  <w:num w:numId="11" w16cid:durableId="2121870588">
    <w:abstractNumId w:val="8"/>
  </w:num>
  <w:num w:numId="12" w16cid:durableId="400910802">
    <w:abstractNumId w:val="2"/>
  </w:num>
  <w:num w:numId="13" w16cid:durableId="1286278582">
    <w:abstractNumId w:val="9"/>
  </w:num>
  <w:num w:numId="14" w16cid:durableId="61104673">
    <w:abstractNumId w:val="14"/>
  </w:num>
  <w:num w:numId="15" w16cid:durableId="1653757478">
    <w:abstractNumId w:val="1"/>
  </w:num>
  <w:num w:numId="16" w16cid:durableId="1847280451">
    <w:abstractNumId w:val="0"/>
  </w:num>
  <w:num w:numId="17" w16cid:durableId="1256748778">
    <w:abstractNumId w:val="13"/>
  </w:num>
  <w:num w:numId="18" w16cid:durableId="445856361">
    <w:abstractNumId w:val="5"/>
  </w:num>
  <w:num w:numId="19" w16cid:durableId="1360857373">
    <w:abstractNumId w:val="30"/>
  </w:num>
  <w:num w:numId="20" w16cid:durableId="1277253923">
    <w:abstractNumId w:val="22"/>
  </w:num>
  <w:num w:numId="21" w16cid:durableId="355280302">
    <w:abstractNumId w:val="14"/>
    <w:lvlOverride w:ilvl="0">
      <w:startOverride w:val="1"/>
    </w:lvlOverride>
  </w:num>
  <w:num w:numId="22" w16cid:durableId="1342394950">
    <w:abstractNumId w:val="6"/>
  </w:num>
  <w:num w:numId="23" w16cid:durableId="516696283">
    <w:abstractNumId w:val="7"/>
  </w:num>
  <w:num w:numId="24" w16cid:durableId="1027557332">
    <w:abstractNumId w:val="4"/>
  </w:num>
  <w:num w:numId="25" w16cid:durableId="116149048">
    <w:abstractNumId w:val="31"/>
  </w:num>
  <w:num w:numId="26" w16cid:durableId="1865746278">
    <w:abstractNumId w:val="25"/>
  </w:num>
  <w:num w:numId="27" w16cid:durableId="1544293639">
    <w:abstractNumId w:val="34"/>
  </w:num>
  <w:num w:numId="28" w16cid:durableId="1178344748">
    <w:abstractNumId w:val="29"/>
  </w:num>
  <w:num w:numId="29" w16cid:durableId="935332432">
    <w:abstractNumId w:val="23"/>
  </w:num>
  <w:num w:numId="30" w16cid:durableId="2077123228">
    <w:abstractNumId w:val="16"/>
  </w:num>
  <w:num w:numId="31" w16cid:durableId="679426052">
    <w:abstractNumId w:val="17"/>
  </w:num>
  <w:num w:numId="32" w16cid:durableId="714961594">
    <w:abstractNumId w:val="11"/>
  </w:num>
  <w:num w:numId="33" w16cid:durableId="401221042">
    <w:abstractNumId w:val="12"/>
  </w:num>
  <w:num w:numId="34" w16cid:durableId="245458008">
    <w:abstractNumId w:val="3"/>
  </w:num>
  <w:num w:numId="35" w16cid:durableId="1919098524">
    <w:abstractNumId w:val="32"/>
  </w:num>
  <w:num w:numId="36" w16cid:durableId="2073459320">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peksh">
    <w15:presenceInfo w15:providerId="AD" w15:userId="S::sapeksh@stormborn.onmicrosoft.com::a7ec609e-945b-41ac-87e1-adfefef814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EA"/>
    <w:rsid w:val="00000A25"/>
    <w:rsid w:val="00000BB8"/>
    <w:rsid w:val="00001EBD"/>
    <w:rsid w:val="00001ECD"/>
    <w:rsid w:val="00003515"/>
    <w:rsid w:val="00003C4A"/>
    <w:rsid w:val="00004251"/>
    <w:rsid w:val="0000438A"/>
    <w:rsid w:val="00004470"/>
    <w:rsid w:val="0000480C"/>
    <w:rsid w:val="00004C60"/>
    <w:rsid w:val="00004FBD"/>
    <w:rsid w:val="000051B7"/>
    <w:rsid w:val="000053DA"/>
    <w:rsid w:val="000055CA"/>
    <w:rsid w:val="000056D8"/>
    <w:rsid w:val="0000574D"/>
    <w:rsid w:val="000059DE"/>
    <w:rsid w:val="00005EE2"/>
    <w:rsid w:val="0000606E"/>
    <w:rsid w:val="000060D7"/>
    <w:rsid w:val="000064B4"/>
    <w:rsid w:val="000065F5"/>
    <w:rsid w:val="0000664D"/>
    <w:rsid w:val="00006FAA"/>
    <w:rsid w:val="000070C6"/>
    <w:rsid w:val="00007C0C"/>
    <w:rsid w:val="00007F2D"/>
    <w:rsid w:val="00007FED"/>
    <w:rsid w:val="00010174"/>
    <w:rsid w:val="00010B52"/>
    <w:rsid w:val="00011407"/>
    <w:rsid w:val="00011746"/>
    <w:rsid w:val="000117B1"/>
    <w:rsid w:val="000122B9"/>
    <w:rsid w:val="0001277B"/>
    <w:rsid w:val="00012ED3"/>
    <w:rsid w:val="00012F35"/>
    <w:rsid w:val="000134BA"/>
    <w:rsid w:val="000135C0"/>
    <w:rsid w:val="00014017"/>
    <w:rsid w:val="0001484E"/>
    <w:rsid w:val="000148C0"/>
    <w:rsid w:val="00014B4B"/>
    <w:rsid w:val="000152C9"/>
    <w:rsid w:val="000154F1"/>
    <w:rsid w:val="0001643B"/>
    <w:rsid w:val="00016EEB"/>
    <w:rsid w:val="0001721B"/>
    <w:rsid w:val="00017F11"/>
    <w:rsid w:val="00017FD0"/>
    <w:rsid w:val="000214A8"/>
    <w:rsid w:val="000215A2"/>
    <w:rsid w:val="00022133"/>
    <w:rsid w:val="00022468"/>
    <w:rsid w:val="000228F4"/>
    <w:rsid w:val="000232E5"/>
    <w:rsid w:val="000233CE"/>
    <w:rsid w:val="0002350F"/>
    <w:rsid w:val="00023CB9"/>
    <w:rsid w:val="00024C61"/>
    <w:rsid w:val="00024E03"/>
    <w:rsid w:val="00025141"/>
    <w:rsid w:val="00025769"/>
    <w:rsid w:val="00026693"/>
    <w:rsid w:val="0002689C"/>
    <w:rsid w:val="00027860"/>
    <w:rsid w:val="00027B55"/>
    <w:rsid w:val="000312A0"/>
    <w:rsid w:val="000316D2"/>
    <w:rsid w:val="00031AF1"/>
    <w:rsid w:val="0003266D"/>
    <w:rsid w:val="00032721"/>
    <w:rsid w:val="000327CD"/>
    <w:rsid w:val="0003398A"/>
    <w:rsid w:val="00033EE6"/>
    <w:rsid w:val="00035AF5"/>
    <w:rsid w:val="00035DFE"/>
    <w:rsid w:val="00035FA2"/>
    <w:rsid w:val="000364A5"/>
    <w:rsid w:val="00037696"/>
    <w:rsid w:val="00037799"/>
    <w:rsid w:val="00040252"/>
    <w:rsid w:val="00040D95"/>
    <w:rsid w:val="00040E0D"/>
    <w:rsid w:val="000414E7"/>
    <w:rsid w:val="00041768"/>
    <w:rsid w:val="000424AF"/>
    <w:rsid w:val="000429AE"/>
    <w:rsid w:val="00042B91"/>
    <w:rsid w:val="00042D6A"/>
    <w:rsid w:val="00043675"/>
    <w:rsid w:val="0004382E"/>
    <w:rsid w:val="000446AD"/>
    <w:rsid w:val="00045395"/>
    <w:rsid w:val="00045FF9"/>
    <w:rsid w:val="0004605F"/>
    <w:rsid w:val="000460B0"/>
    <w:rsid w:val="00046396"/>
    <w:rsid w:val="000467FF"/>
    <w:rsid w:val="00046AE3"/>
    <w:rsid w:val="0004724A"/>
    <w:rsid w:val="00047359"/>
    <w:rsid w:val="0004740C"/>
    <w:rsid w:val="00047CEE"/>
    <w:rsid w:val="000504A1"/>
    <w:rsid w:val="00050862"/>
    <w:rsid w:val="00050A02"/>
    <w:rsid w:val="00050BBA"/>
    <w:rsid w:val="00051C50"/>
    <w:rsid w:val="0005242A"/>
    <w:rsid w:val="00052F01"/>
    <w:rsid w:val="00053150"/>
    <w:rsid w:val="00053DC7"/>
    <w:rsid w:val="00053ECF"/>
    <w:rsid w:val="00054159"/>
    <w:rsid w:val="0005456A"/>
    <w:rsid w:val="000550E4"/>
    <w:rsid w:val="000551F5"/>
    <w:rsid w:val="0005590D"/>
    <w:rsid w:val="00055CD1"/>
    <w:rsid w:val="00055DA9"/>
    <w:rsid w:val="00056577"/>
    <w:rsid w:val="00056775"/>
    <w:rsid w:val="000567C0"/>
    <w:rsid w:val="00057021"/>
    <w:rsid w:val="00057606"/>
    <w:rsid w:val="00057953"/>
    <w:rsid w:val="00060E5B"/>
    <w:rsid w:val="00061B9E"/>
    <w:rsid w:val="00061DCD"/>
    <w:rsid w:val="00062010"/>
    <w:rsid w:val="000625DA"/>
    <w:rsid w:val="00062861"/>
    <w:rsid w:val="0006325C"/>
    <w:rsid w:val="0006377C"/>
    <w:rsid w:val="000641C8"/>
    <w:rsid w:val="000646AB"/>
    <w:rsid w:val="00064A22"/>
    <w:rsid w:val="000651EF"/>
    <w:rsid w:val="00066927"/>
    <w:rsid w:val="00066939"/>
    <w:rsid w:val="00067211"/>
    <w:rsid w:val="000674A9"/>
    <w:rsid w:val="00067E8B"/>
    <w:rsid w:val="000702BB"/>
    <w:rsid w:val="00070437"/>
    <w:rsid w:val="00070E94"/>
    <w:rsid w:val="00070EE1"/>
    <w:rsid w:val="000720B4"/>
    <w:rsid w:val="0007290E"/>
    <w:rsid w:val="00072BC4"/>
    <w:rsid w:val="000740F4"/>
    <w:rsid w:val="00074703"/>
    <w:rsid w:val="00074F0F"/>
    <w:rsid w:val="00075F78"/>
    <w:rsid w:val="00075FE0"/>
    <w:rsid w:val="000768A9"/>
    <w:rsid w:val="000769F0"/>
    <w:rsid w:val="00077BBD"/>
    <w:rsid w:val="000800F0"/>
    <w:rsid w:val="000815B2"/>
    <w:rsid w:val="00081E05"/>
    <w:rsid w:val="00082675"/>
    <w:rsid w:val="00083D9D"/>
    <w:rsid w:val="00084001"/>
    <w:rsid w:val="000843EE"/>
    <w:rsid w:val="000845BB"/>
    <w:rsid w:val="00084ADC"/>
    <w:rsid w:val="000855DC"/>
    <w:rsid w:val="00085F63"/>
    <w:rsid w:val="00086377"/>
    <w:rsid w:val="00086C1C"/>
    <w:rsid w:val="000874B2"/>
    <w:rsid w:val="000906EF"/>
    <w:rsid w:val="000909FA"/>
    <w:rsid w:val="00090AED"/>
    <w:rsid w:val="000912F8"/>
    <w:rsid w:val="00091500"/>
    <w:rsid w:val="00092EA9"/>
    <w:rsid w:val="00092F84"/>
    <w:rsid w:val="000931F7"/>
    <w:rsid w:val="000932EE"/>
    <w:rsid w:val="00093904"/>
    <w:rsid w:val="0009608B"/>
    <w:rsid w:val="00096288"/>
    <w:rsid w:val="0009636A"/>
    <w:rsid w:val="00096985"/>
    <w:rsid w:val="00096C17"/>
    <w:rsid w:val="000A0AE3"/>
    <w:rsid w:val="000A1A5D"/>
    <w:rsid w:val="000A22C2"/>
    <w:rsid w:val="000A3749"/>
    <w:rsid w:val="000A4544"/>
    <w:rsid w:val="000A479B"/>
    <w:rsid w:val="000A4CF9"/>
    <w:rsid w:val="000A5226"/>
    <w:rsid w:val="000A5244"/>
    <w:rsid w:val="000A5E53"/>
    <w:rsid w:val="000A65AA"/>
    <w:rsid w:val="000A65DF"/>
    <w:rsid w:val="000A699D"/>
    <w:rsid w:val="000A714A"/>
    <w:rsid w:val="000A7316"/>
    <w:rsid w:val="000B0999"/>
    <w:rsid w:val="000B1153"/>
    <w:rsid w:val="000B1419"/>
    <w:rsid w:val="000B1738"/>
    <w:rsid w:val="000B19A4"/>
    <w:rsid w:val="000B267B"/>
    <w:rsid w:val="000B2C7A"/>
    <w:rsid w:val="000B348D"/>
    <w:rsid w:val="000B38EC"/>
    <w:rsid w:val="000B3B86"/>
    <w:rsid w:val="000B3CB4"/>
    <w:rsid w:val="000B48CF"/>
    <w:rsid w:val="000B4FB7"/>
    <w:rsid w:val="000B5329"/>
    <w:rsid w:val="000B57F0"/>
    <w:rsid w:val="000B5EE2"/>
    <w:rsid w:val="000B6A2F"/>
    <w:rsid w:val="000B7675"/>
    <w:rsid w:val="000B7AB5"/>
    <w:rsid w:val="000C04BC"/>
    <w:rsid w:val="000C0C71"/>
    <w:rsid w:val="000C1142"/>
    <w:rsid w:val="000C18A8"/>
    <w:rsid w:val="000C20C3"/>
    <w:rsid w:val="000C238E"/>
    <w:rsid w:val="000C3A38"/>
    <w:rsid w:val="000C4B75"/>
    <w:rsid w:val="000C4E47"/>
    <w:rsid w:val="000C4F88"/>
    <w:rsid w:val="000C5241"/>
    <w:rsid w:val="000C530E"/>
    <w:rsid w:val="000C5C00"/>
    <w:rsid w:val="000C6EE2"/>
    <w:rsid w:val="000C7206"/>
    <w:rsid w:val="000C7418"/>
    <w:rsid w:val="000C744F"/>
    <w:rsid w:val="000C7A0E"/>
    <w:rsid w:val="000C7B72"/>
    <w:rsid w:val="000C7D0C"/>
    <w:rsid w:val="000D0BC7"/>
    <w:rsid w:val="000D16D1"/>
    <w:rsid w:val="000D1796"/>
    <w:rsid w:val="000D1A47"/>
    <w:rsid w:val="000D1FC1"/>
    <w:rsid w:val="000D2AB3"/>
    <w:rsid w:val="000D2C35"/>
    <w:rsid w:val="000D364A"/>
    <w:rsid w:val="000D3A3A"/>
    <w:rsid w:val="000D3CD4"/>
    <w:rsid w:val="000D43AC"/>
    <w:rsid w:val="000D4710"/>
    <w:rsid w:val="000D50A1"/>
    <w:rsid w:val="000D553C"/>
    <w:rsid w:val="000D565F"/>
    <w:rsid w:val="000D6000"/>
    <w:rsid w:val="000D6A0A"/>
    <w:rsid w:val="000D6C4E"/>
    <w:rsid w:val="000D7A46"/>
    <w:rsid w:val="000E0D2E"/>
    <w:rsid w:val="000E0D8D"/>
    <w:rsid w:val="000E1F36"/>
    <w:rsid w:val="000E1FA9"/>
    <w:rsid w:val="000E1FD0"/>
    <w:rsid w:val="000E27D6"/>
    <w:rsid w:val="000E303E"/>
    <w:rsid w:val="000E3854"/>
    <w:rsid w:val="000E3F31"/>
    <w:rsid w:val="000E4237"/>
    <w:rsid w:val="000E53EB"/>
    <w:rsid w:val="000E5D06"/>
    <w:rsid w:val="000E6630"/>
    <w:rsid w:val="000E69DA"/>
    <w:rsid w:val="000E6DB6"/>
    <w:rsid w:val="000E7439"/>
    <w:rsid w:val="000E798B"/>
    <w:rsid w:val="000F040E"/>
    <w:rsid w:val="000F1749"/>
    <w:rsid w:val="000F2C1C"/>
    <w:rsid w:val="000F2F55"/>
    <w:rsid w:val="000F419D"/>
    <w:rsid w:val="000F5A75"/>
    <w:rsid w:val="000F5C9C"/>
    <w:rsid w:val="000F61ED"/>
    <w:rsid w:val="000F6F29"/>
    <w:rsid w:val="000F7248"/>
    <w:rsid w:val="000F7995"/>
    <w:rsid w:val="000F7A1F"/>
    <w:rsid w:val="000F7B79"/>
    <w:rsid w:val="0010030A"/>
    <w:rsid w:val="00100F90"/>
    <w:rsid w:val="0010160D"/>
    <w:rsid w:val="0010182B"/>
    <w:rsid w:val="00102B62"/>
    <w:rsid w:val="0010324B"/>
    <w:rsid w:val="00103451"/>
    <w:rsid w:val="00103EF9"/>
    <w:rsid w:val="00104484"/>
    <w:rsid w:val="0010506B"/>
    <w:rsid w:val="0010511A"/>
    <w:rsid w:val="001057D1"/>
    <w:rsid w:val="00105F0C"/>
    <w:rsid w:val="00105F8A"/>
    <w:rsid w:val="0010644F"/>
    <w:rsid w:val="00106A51"/>
    <w:rsid w:val="00106BF9"/>
    <w:rsid w:val="00106CB8"/>
    <w:rsid w:val="00106D7E"/>
    <w:rsid w:val="00107696"/>
    <w:rsid w:val="001078B6"/>
    <w:rsid w:val="00107A33"/>
    <w:rsid w:val="00111339"/>
    <w:rsid w:val="00111468"/>
    <w:rsid w:val="0011149D"/>
    <w:rsid w:val="00113014"/>
    <w:rsid w:val="001141B5"/>
    <w:rsid w:val="001142C5"/>
    <w:rsid w:val="00114A38"/>
    <w:rsid w:val="001150B0"/>
    <w:rsid w:val="001158B0"/>
    <w:rsid w:val="00116035"/>
    <w:rsid w:val="00116617"/>
    <w:rsid w:val="00116F38"/>
    <w:rsid w:val="001173B9"/>
    <w:rsid w:val="00117794"/>
    <w:rsid w:val="001178FC"/>
    <w:rsid w:val="00117B13"/>
    <w:rsid w:val="001205B0"/>
    <w:rsid w:val="001208A7"/>
    <w:rsid w:val="00120943"/>
    <w:rsid w:val="00120E4C"/>
    <w:rsid w:val="00121878"/>
    <w:rsid w:val="00121F74"/>
    <w:rsid w:val="00122A99"/>
    <w:rsid w:val="00122A9A"/>
    <w:rsid w:val="00122B42"/>
    <w:rsid w:val="00122CEC"/>
    <w:rsid w:val="0012302F"/>
    <w:rsid w:val="0012389F"/>
    <w:rsid w:val="001244BD"/>
    <w:rsid w:val="00124514"/>
    <w:rsid w:val="0012494C"/>
    <w:rsid w:val="00125958"/>
    <w:rsid w:val="00125963"/>
    <w:rsid w:val="00125A36"/>
    <w:rsid w:val="00126FA2"/>
    <w:rsid w:val="0012768F"/>
    <w:rsid w:val="001279EA"/>
    <w:rsid w:val="001300F0"/>
    <w:rsid w:val="001302C5"/>
    <w:rsid w:val="00130FA9"/>
    <w:rsid w:val="0013151E"/>
    <w:rsid w:val="00131C21"/>
    <w:rsid w:val="00131C66"/>
    <w:rsid w:val="00131E1F"/>
    <w:rsid w:val="00133570"/>
    <w:rsid w:val="001335AA"/>
    <w:rsid w:val="001345BC"/>
    <w:rsid w:val="00134D1B"/>
    <w:rsid w:val="00134DE2"/>
    <w:rsid w:val="00135459"/>
    <w:rsid w:val="0013551E"/>
    <w:rsid w:val="001355B2"/>
    <w:rsid w:val="00135B4B"/>
    <w:rsid w:val="0013603D"/>
    <w:rsid w:val="0013644C"/>
    <w:rsid w:val="00136816"/>
    <w:rsid w:val="00137565"/>
    <w:rsid w:val="001378AC"/>
    <w:rsid w:val="00137C2F"/>
    <w:rsid w:val="00137EA8"/>
    <w:rsid w:val="00140966"/>
    <w:rsid w:val="00140B3A"/>
    <w:rsid w:val="00140CE5"/>
    <w:rsid w:val="00140F95"/>
    <w:rsid w:val="00141055"/>
    <w:rsid w:val="00141310"/>
    <w:rsid w:val="00141974"/>
    <w:rsid w:val="00142986"/>
    <w:rsid w:val="00142B37"/>
    <w:rsid w:val="0014344B"/>
    <w:rsid w:val="00144AA7"/>
    <w:rsid w:val="00145033"/>
    <w:rsid w:val="0014548F"/>
    <w:rsid w:val="00145579"/>
    <w:rsid w:val="001455C8"/>
    <w:rsid w:val="00147F1B"/>
    <w:rsid w:val="00150A3C"/>
    <w:rsid w:val="00150C07"/>
    <w:rsid w:val="00151C13"/>
    <w:rsid w:val="00152919"/>
    <w:rsid w:val="00154227"/>
    <w:rsid w:val="001544A4"/>
    <w:rsid w:val="0015473E"/>
    <w:rsid w:val="001551B7"/>
    <w:rsid w:val="001551E2"/>
    <w:rsid w:val="0015545F"/>
    <w:rsid w:val="00155B1E"/>
    <w:rsid w:val="00155BFB"/>
    <w:rsid w:val="0015627D"/>
    <w:rsid w:val="0015667A"/>
    <w:rsid w:val="0015743B"/>
    <w:rsid w:val="001576C3"/>
    <w:rsid w:val="00161979"/>
    <w:rsid w:val="00161A2B"/>
    <w:rsid w:val="00161E1A"/>
    <w:rsid w:val="00162985"/>
    <w:rsid w:val="00162B2A"/>
    <w:rsid w:val="001631F9"/>
    <w:rsid w:val="00164166"/>
    <w:rsid w:val="00164183"/>
    <w:rsid w:val="0016456E"/>
    <w:rsid w:val="001650FD"/>
    <w:rsid w:val="0016551A"/>
    <w:rsid w:val="00165548"/>
    <w:rsid w:val="0016588A"/>
    <w:rsid w:val="001658FD"/>
    <w:rsid w:val="00166417"/>
    <w:rsid w:val="0016652C"/>
    <w:rsid w:val="00166663"/>
    <w:rsid w:val="00166CC6"/>
    <w:rsid w:val="00166D9C"/>
    <w:rsid w:val="00167811"/>
    <w:rsid w:val="001701BC"/>
    <w:rsid w:val="001702EC"/>
    <w:rsid w:val="001705CB"/>
    <w:rsid w:val="00170C7E"/>
    <w:rsid w:val="0017122C"/>
    <w:rsid w:val="001724FF"/>
    <w:rsid w:val="00173227"/>
    <w:rsid w:val="00174472"/>
    <w:rsid w:val="00174479"/>
    <w:rsid w:val="00174B00"/>
    <w:rsid w:val="00176984"/>
    <w:rsid w:val="00176B03"/>
    <w:rsid w:val="00176C95"/>
    <w:rsid w:val="00177057"/>
    <w:rsid w:val="001773B1"/>
    <w:rsid w:val="00177E84"/>
    <w:rsid w:val="00177F45"/>
    <w:rsid w:val="00180ED0"/>
    <w:rsid w:val="001813F9"/>
    <w:rsid w:val="0018155D"/>
    <w:rsid w:val="00181BEC"/>
    <w:rsid w:val="00182354"/>
    <w:rsid w:val="0018414F"/>
    <w:rsid w:val="00185211"/>
    <w:rsid w:val="00185DFB"/>
    <w:rsid w:val="00186042"/>
    <w:rsid w:val="0018608A"/>
    <w:rsid w:val="001862F8"/>
    <w:rsid w:val="00187530"/>
    <w:rsid w:val="00187882"/>
    <w:rsid w:val="00190DE8"/>
    <w:rsid w:val="00191577"/>
    <w:rsid w:val="00191C5C"/>
    <w:rsid w:val="00191D3E"/>
    <w:rsid w:val="001922BB"/>
    <w:rsid w:val="00192334"/>
    <w:rsid w:val="00192FA6"/>
    <w:rsid w:val="00193E26"/>
    <w:rsid w:val="00193E38"/>
    <w:rsid w:val="00193E8E"/>
    <w:rsid w:val="00194633"/>
    <w:rsid w:val="00194813"/>
    <w:rsid w:val="00194AB5"/>
    <w:rsid w:val="00194EC2"/>
    <w:rsid w:val="00195AC4"/>
    <w:rsid w:val="00195B83"/>
    <w:rsid w:val="00195C6F"/>
    <w:rsid w:val="00196B20"/>
    <w:rsid w:val="001A02D0"/>
    <w:rsid w:val="001A073A"/>
    <w:rsid w:val="001A07D4"/>
    <w:rsid w:val="001A0BC3"/>
    <w:rsid w:val="001A2F41"/>
    <w:rsid w:val="001A33B8"/>
    <w:rsid w:val="001A3B63"/>
    <w:rsid w:val="001A4A5C"/>
    <w:rsid w:val="001A512E"/>
    <w:rsid w:val="001A5AB6"/>
    <w:rsid w:val="001A608C"/>
    <w:rsid w:val="001A66E2"/>
    <w:rsid w:val="001A69EB"/>
    <w:rsid w:val="001A69FB"/>
    <w:rsid w:val="001A741F"/>
    <w:rsid w:val="001B022D"/>
    <w:rsid w:val="001B0EB1"/>
    <w:rsid w:val="001B190D"/>
    <w:rsid w:val="001B21A7"/>
    <w:rsid w:val="001B23CF"/>
    <w:rsid w:val="001B29F5"/>
    <w:rsid w:val="001B2BE5"/>
    <w:rsid w:val="001B4030"/>
    <w:rsid w:val="001B4567"/>
    <w:rsid w:val="001B4B99"/>
    <w:rsid w:val="001B5792"/>
    <w:rsid w:val="001B66F0"/>
    <w:rsid w:val="001B79A0"/>
    <w:rsid w:val="001B7CDD"/>
    <w:rsid w:val="001B7D08"/>
    <w:rsid w:val="001C042D"/>
    <w:rsid w:val="001C0850"/>
    <w:rsid w:val="001C0911"/>
    <w:rsid w:val="001C1283"/>
    <w:rsid w:val="001C1986"/>
    <w:rsid w:val="001C1C07"/>
    <w:rsid w:val="001C2090"/>
    <w:rsid w:val="001C2329"/>
    <w:rsid w:val="001C24DA"/>
    <w:rsid w:val="001C299C"/>
    <w:rsid w:val="001C31DC"/>
    <w:rsid w:val="001C3865"/>
    <w:rsid w:val="001C3A33"/>
    <w:rsid w:val="001C3DEA"/>
    <w:rsid w:val="001C4BDD"/>
    <w:rsid w:val="001C4F1D"/>
    <w:rsid w:val="001C58BF"/>
    <w:rsid w:val="001C5AB2"/>
    <w:rsid w:val="001C5D1C"/>
    <w:rsid w:val="001C6B80"/>
    <w:rsid w:val="001D00F9"/>
    <w:rsid w:val="001D09CF"/>
    <w:rsid w:val="001D0E24"/>
    <w:rsid w:val="001D2006"/>
    <w:rsid w:val="001D2053"/>
    <w:rsid w:val="001D20C0"/>
    <w:rsid w:val="001D273B"/>
    <w:rsid w:val="001D3559"/>
    <w:rsid w:val="001D37B9"/>
    <w:rsid w:val="001D44F4"/>
    <w:rsid w:val="001D56A8"/>
    <w:rsid w:val="001D57FE"/>
    <w:rsid w:val="001D60A9"/>
    <w:rsid w:val="001D6421"/>
    <w:rsid w:val="001D6618"/>
    <w:rsid w:val="001D6692"/>
    <w:rsid w:val="001D671E"/>
    <w:rsid w:val="001D76F8"/>
    <w:rsid w:val="001E0376"/>
    <w:rsid w:val="001E0886"/>
    <w:rsid w:val="001E0B17"/>
    <w:rsid w:val="001E138F"/>
    <w:rsid w:val="001E2421"/>
    <w:rsid w:val="001E274C"/>
    <w:rsid w:val="001E2E1B"/>
    <w:rsid w:val="001E31EA"/>
    <w:rsid w:val="001E32E3"/>
    <w:rsid w:val="001E368D"/>
    <w:rsid w:val="001E3B59"/>
    <w:rsid w:val="001E3B85"/>
    <w:rsid w:val="001E3F80"/>
    <w:rsid w:val="001E4364"/>
    <w:rsid w:val="001E4C86"/>
    <w:rsid w:val="001E5307"/>
    <w:rsid w:val="001E6043"/>
    <w:rsid w:val="001E6DD7"/>
    <w:rsid w:val="001E721A"/>
    <w:rsid w:val="001E771A"/>
    <w:rsid w:val="001F0BA0"/>
    <w:rsid w:val="001F10FD"/>
    <w:rsid w:val="001F41FD"/>
    <w:rsid w:val="001F4D14"/>
    <w:rsid w:val="001F5A1B"/>
    <w:rsid w:val="001F612F"/>
    <w:rsid w:val="001F61B8"/>
    <w:rsid w:val="001F6FA1"/>
    <w:rsid w:val="002001C2"/>
    <w:rsid w:val="00200B3A"/>
    <w:rsid w:val="00200CA4"/>
    <w:rsid w:val="00201BE5"/>
    <w:rsid w:val="002020A1"/>
    <w:rsid w:val="002024B1"/>
    <w:rsid w:val="00202ABF"/>
    <w:rsid w:val="00203384"/>
    <w:rsid w:val="002035A4"/>
    <w:rsid w:val="0020409A"/>
    <w:rsid w:val="00204EFA"/>
    <w:rsid w:val="00205357"/>
    <w:rsid w:val="00205578"/>
    <w:rsid w:val="00205E75"/>
    <w:rsid w:val="00206669"/>
    <w:rsid w:val="00207B1B"/>
    <w:rsid w:val="002102AE"/>
    <w:rsid w:val="00210F72"/>
    <w:rsid w:val="0021130D"/>
    <w:rsid w:val="00211F52"/>
    <w:rsid w:val="002120E0"/>
    <w:rsid w:val="00212F8F"/>
    <w:rsid w:val="00213BB2"/>
    <w:rsid w:val="002146A6"/>
    <w:rsid w:val="00214824"/>
    <w:rsid w:val="00214952"/>
    <w:rsid w:val="00214A74"/>
    <w:rsid w:val="00215086"/>
    <w:rsid w:val="0021545A"/>
    <w:rsid w:val="00215924"/>
    <w:rsid w:val="00215C38"/>
    <w:rsid w:val="00216EAE"/>
    <w:rsid w:val="00216FEC"/>
    <w:rsid w:val="00217AF4"/>
    <w:rsid w:val="00217E74"/>
    <w:rsid w:val="00220786"/>
    <w:rsid w:val="002227AA"/>
    <w:rsid w:val="00222BD6"/>
    <w:rsid w:val="00222BDA"/>
    <w:rsid w:val="0022328B"/>
    <w:rsid w:val="00223996"/>
    <w:rsid w:val="00223E06"/>
    <w:rsid w:val="002241BE"/>
    <w:rsid w:val="00224606"/>
    <w:rsid w:val="00224687"/>
    <w:rsid w:val="00224E76"/>
    <w:rsid w:val="002255C1"/>
    <w:rsid w:val="0022587E"/>
    <w:rsid w:val="002258FF"/>
    <w:rsid w:val="00226670"/>
    <w:rsid w:val="0022687C"/>
    <w:rsid w:val="00226C82"/>
    <w:rsid w:val="002274F6"/>
    <w:rsid w:val="002276B3"/>
    <w:rsid w:val="00227EE6"/>
    <w:rsid w:val="00230021"/>
    <w:rsid w:val="002306D0"/>
    <w:rsid w:val="002312C9"/>
    <w:rsid w:val="00232EFF"/>
    <w:rsid w:val="00233A88"/>
    <w:rsid w:val="002344A4"/>
    <w:rsid w:val="00234D77"/>
    <w:rsid w:val="002362B3"/>
    <w:rsid w:val="0023653F"/>
    <w:rsid w:val="002370E4"/>
    <w:rsid w:val="002372F9"/>
    <w:rsid w:val="00237603"/>
    <w:rsid w:val="00237B13"/>
    <w:rsid w:val="00240144"/>
    <w:rsid w:val="00240E85"/>
    <w:rsid w:val="00241156"/>
    <w:rsid w:val="0024226F"/>
    <w:rsid w:val="00244304"/>
    <w:rsid w:val="00244499"/>
    <w:rsid w:val="00244647"/>
    <w:rsid w:val="00245AE5"/>
    <w:rsid w:val="00246588"/>
    <w:rsid w:val="0024708F"/>
    <w:rsid w:val="002507EB"/>
    <w:rsid w:val="002508F0"/>
    <w:rsid w:val="00250933"/>
    <w:rsid w:val="00250BAD"/>
    <w:rsid w:val="002510BC"/>
    <w:rsid w:val="00251CFC"/>
    <w:rsid w:val="00251F63"/>
    <w:rsid w:val="0025205F"/>
    <w:rsid w:val="0025291C"/>
    <w:rsid w:val="0025426B"/>
    <w:rsid w:val="0025427E"/>
    <w:rsid w:val="00254383"/>
    <w:rsid w:val="0025455A"/>
    <w:rsid w:val="0025482E"/>
    <w:rsid w:val="00254B85"/>
    <w:rsid w:val="0025509F"/>
    <w:rsid w:val="002567CB"/>
    <w:rsid w:val="00256A20"/>
    <w:rsid w:val="00256B5E"/>
    <w:rsid w:val="00256E9C"/>
    <w:rsid w:val="00257071"/>
    <w:rsid w:val="00257735"/>
    <w:rsid w:val="0026081C"/>
    <w:rsid w:val="00260E5D"/>
    <w:rsid w:val="00261235"/>
    <w:rsid w:val="00261689"/>
    <w:rsid w:val="002616DF"/>
    <w:rsid w:val="00261A8B"/>
    <w:rsid w:val="00262361"/>
    <w:rsid w:val="00263A03"/>
    <w:rsid w:val="00263B97"/>
    <w:rsid w:val="00264930"/>
    <w:rsid w:val="00264C69"/>
    <w:rsid w:val="00265959"/>
    <w:rsid w:val="00265976"/>
    <w:rsid w:val="002659D2"/>
    <w:rsid w:val="00266359"/>
    <w:rsid w:val="002669A1"/>
    <w:rsid w:val="00266C7C"/>
    <w:rsid w:val="00266CC1"/>
    <w:rsid w:val="002676B6"/>
    <w:rsid w:val="00267E92"/>
    <w:rsid w:val="00270274"/>
    <w:rsid w:val="00270332"/>
    <w:rsid w:val="00270710"/>
    <w:rsid w:val="00272BD5"/>
    <w:rsid w:val="002741B8"/>
    <w:rsid w:val="002747FB"/>
    <w:rsid w:val="00274E59"/>
    <w:rsid w:val="0027545F"/>
    <w:rsid w:val="002758D5"/>
    <w:rsid w:val="00275BA4"/>
    <w:rsid w:val="002765BC"/>
    <w:rsid w:val="00277441"/>
    <w:rsid w:val="0028027F"/>
    <w:rsid w:val="00280B65"/>
    <w:rsid w:val="00280F45"/>
    <w:rsid w:val="0028101B"/>
    <w:rsid w:val="0028193A"/>
    <w:rsid w:val="0028321D"/>
    <w:rsid w:val="002835A7"/>
    <w:rsid w:val="002839E2"/>
    <w:rsid w:val="002841F0"/>
    <w:rsid w:val="00284BEC"/>
    <w:rsid w:val="00284D53"/>
    <w:rsid w:val="00285CB5"/>
    <w:rsid w:val="00287C48"/>
    <w:rsid w:val="002901C1"/>
    <w:rsid w:val="0029087F"/>
    <w:rsid w:val="00290BF2"/>
    <w:rsid w:val="00291777"/>
    <w:rsid w:val="002921D1"/>
    <w:rsid w:val="002923D5"/>
    <w:rsid w:val="0029284E"/>
    <w:rsid w:val="00293945"/>
    <w:rsid w:val="00293F32"/>
    <w:rsid w:val="00294015"/>
    <w:rsid w:val="00294628"/>
    <w:rsid w:val="002947BB"/>
    <w:rsid w:val="00294A26"/>
    <w:rsid w:val="002953E8"/>
    <w:rsid w:val="00295AEE"/>
    <w:rsid w:val="00295EBF"/>
    <w:rsid w:val="00296211"/>
    <w:rsid w:val="00296497"/>
    <w:rsid w:val="002964A0"/>
    <w:rsid w:val="002970C9"/>
    <w:rsid w:val="00297124"/>
    <w:rsid w:val="00297408"/>
    <w:rsid w:val="00297E3A"/>
    <w:rsid w:val="002A0593"/>
    <w:rsid w:val="002A26A3"/>
    <w:rsid w:val="002A37B7"/>
    <w:rsid w:val="002A3A60"/>
    <w:rsid w:val="002A3CE0"/>
    <w:rsid w:val="002A3D2E"/>
    <w:rsid w:val="002A5033"/>
    <w:rsid w:val="002A534F"/>
    <w:rsid w:val="002A55FD"/>
    <w:rsid w:val="002A639F"/>
    <w:rsid w:val="002A688B"/>
    <w:rsid w:val="002A69DF"/>
    <w:rsid w:val="002A6BAF"/>
    <w:rsid w:val="002A6CBB"/>
    <w:rsid w:val="002A6F9F"/>
    <w:rsid w:val="002A7E64"/>
    <w:rsid w:val="002A7ECD"/>
    <w:rsid w:val="002A7F2B"/>
    <w:rsid w:val="002B1584"/>
    <w:rsid w:val="002B1AFE"/>
    <w:rsid w:val="002B1D17"/>
    <w:rsid w:val="002B1ED4"/>
    <w:rsid w:val="002B22F0"/>
    <w:rsid w:val="002B2BF2"/>
    <w:rsid w:val="002B2F69"/>
    <w:rsid w:val="002B3971"/>
    <w:rsid w:val="002B5B92"/>
    <w:rsid w:val="002B5BD5"/>
    <w:rsid w:val="002B6322"/>
    <w:rsid w:val="002B699F"/>
    <w:rsid w:val="002B7741"/>
    <w:rsid w:val="002B7A6E"/>
    <w:rsid w:val="002B7B07"/>
    <w:rsid w:val="002B7D5D"/>
    <w:rsid w:val="002C0BF4"/>
    <w:rsid w:val="002C1B3C"/>
    <w:rsid w:val="002C297D"/>
    <w:rsid w:val="002C4480"/>
    <w:rsid w:val="002C478B"/>
    <w:rsid w:val="002C480D"/>
    <w:rsid w:val="002C52FD"/>
    <w:rsid w:val="002C59CE"/>
    <w:rsid w:val="002C5CC8"/>
    <w:rsid w:val="002C5E9D"/>
    <w:rsid w:val="002C6780"/>
    <w:rsid w:val="002C76CC"/>
    <w:rsid w:val="002C7AE6"/>
    <w:rsid w:val="002D00F6"/>
    <w:rsid w:val="002D0298"/>
    <w:rsid w:val="002D0B15"/>
    <w:rsid w:val="002D130F"/>
    <w:rsid w:val="002D16CB"/>
    <w:rsid w:val="002D171C"/>
    <w:rsid w:val="002D1A75"/>
    <w:rsid w:val="002D27C6"/>
    <w:rsid w:val="002D27EC"/>
    <w:rsid w:val="002D2CD1"/>
    <w:rsid w:val="002D2FD7"/>
    <w:rsid w:val="002D3287"/>
    <w:rsid w:val="002D32F9"/>
    <w:rsid w:val="002D34BA"/>
    <w:rsid w:val="002D4087"/>
    <w:rsid w:val="002D4549"/>
    <w:rsid w:val="002D48EB"/>
    <w:rsid w:val="002D5540"/>
    <w:rsid w:val="002D55DF"/>
    <w:rsid w:val="002D58E2"/>
    <w:rsid w:val="002D59D7"/>
    <w:rsid w:val="002D5E15"/>
    <w:rsid w:val="002D6FFA"/>
    <w:rsid w:val="002D7106"/>
    <w:rsid w:val="002D74A4"/>
    <w:rsid w:val="002E13FB"/>
    <w:rsid w:val="002E14BD"/>
    <w:rsid w:val="002E2125"/>
    <w:rsid w:val="002E259B"/>
    <w:rsid w:val="002E2673"/>
    <w:rsid w:val="002E2B8E"/>
    <w:rsid w:val="002E3114"/>
    <w:rsid w:val="002E3610"/>
    <w:rsid w:val="002E5506"/>
    <w:rsid w:val="002E57A6"/>
    <w:rsid w:val="002E6222"/>
    <w:rsid w:val="002E6734"/>
    <w:rsid w:val="002E70D0"/>
    <w:rsid w:val="002E7504"/>
    <w:rsid w:val="002E7986"/>
    <w:rsid w:val="002F05A2"/>
    <w:rsid w:val="002F0D4E"/>
    <w:rsid w:val="002F0EC1"/>
    <w:rsid w:val="002F25B3"/>
    <w:rsid w:val="002F30F3"/>
    <w:rsid w:val="002F4DB2"/>
    <w:rsid w:val="002F4E19"/>
    <w:rsid w:val="002F5B58"/>
    <w:rsid w:val="002F6253"/>
    <w:rsid w:val="002F6D6A"/>
    <w:rsid w:val="002F6FCA"/>
    <w:rsid w:val="002F7213"/>
    <w:rsid w:val="002F76B9"/>
    <w:rsid w:val="002F7FCF"/>
    <w:rsid w:val="00300066"/>
    <w:rsid w:val="003006EC"/>
    <w:rsid w:val="00301333"/>
    <w:rsid w:val="003022C0"/>
    <w:rsid w:val="00302B3B"/>
    <w:rsid w:val="00302BE9"/>
    <w:rsid w:val="00303FE9"/>
    <w:rsid w:val="00304724"/>
    <w:rsid w:val="00304798"/>
    <w:rsid w:val="00304BF5"/>
    <w:rsid w:val="003056EC"/>
    <w:rsid w:val="00306523"/>
    <w:rsid w:val="003101B8"/>
    <w:rsid w:val="00310528"/>
    <w:rsid w:val="003108F5"/>
    <w:rsid w:val="00311C14"/>
    <w:rsid w:val="00312041"/>
    <w:rsid w:val="00312B11"/>
    <w:rsid w:val="00312B95"/>
    <w:rsid w:val="00312FCB"/>
    <w:rsid w:val="00314136"/>
    <w:rsid w:val="00314186"/>
    <w:rsid w:val="00315443"/>
    <w:rsid w:val="00316065"/>
    <w:rsid w:val="003169E0"/>
    <w:rsid w:val="00316A80"/>
    <w:rsid w:val="003176B5"/>
    <w:rsid w:val="00317842"/>
    <w:rsid w:val="00317DF7"/>
    <w:rsid w:val="00317F7C"/>
    <w:rsid w:val="00320AF9"/>
    <w:rsid w:val="00321331"/>
    <w:rsid w:val="003217EE"/>
    <w:rsid w:val="003219A5"/>
    <w:rsid w:val="003225D6"/>
    <w:rsid w:val="00323235"/>
    <w:rsid w:val="00323EAB"/>
    <w:rsid w:val="0032400B"/>
    <w:rsid w:val="00324E5B"/>
    <w:rsid w:val="00325C75"/>
    <w:rsid w:val="00325EB7"/>
    <w:rsid w:val="00326560"/>
    <w:rsid w:val="00326BE0"/>
    <w:rsid w:val="0032708A"/>
    <w:rsid w:val="0032713C"/>
    <w:rsid w:val="0032759A"/>
    <w:rsid w:val="003278A7"/>
    <w:rsid w:val="0033296F"/>
    <w:rsid w:val="00332AAB"/>
    <w:rsid w:val="00332E11"/>
    <w:rsid w:val="0033334B"/>
    <w:rsid w:val="00333600"/>
    <w:rsid w:val="0033365F"/>
    <w:rsid w:val="00333C2E"/>
    <w:rsid w:val="00334965"/>
    <w:rsid w:val="00334C87"/>
    <w:rsid w:val="00335879"/>
    <w:rsid w:val="00335D06"/>
    <w:rsid w:val="00336BD2"/>
    <w:rsid w:val="00336DB5"/>
    <w:rsid w:val="0033724C"/>
    <w:rsid w:val="0034006A"/>
    <w:rsid w:val="0034101C"/>
    <w:rsid w:val="003413A0"/>
    <w:rsid w:val="00341C60"/>
    <w:rsid w:val="003423AA"/>
    <w:rsid w:val="00343256"/>
    <w:rsid w:val="003447F8"/>
    <w:rsid w:val="00344BF0"/>
    <w:rsid w:val="0034514C"/>
    <w:rsid w:val="003458AD"/>
    <w:rsid w:val="00345ECC"/>
    <w:rsid w:val="00346077"/>
    <w:rsid w:val="003476D3"/>
    <w:rsid w:val="00350B9E"/>
    <w:rsid w:val="00350E85"/>
    <w:rsid w:val="0035100B"/>
    <w:rsid w:val="0035174B"/>
    <w:rsid w:val="00351DA5"/>
    <w:rsid w:val="00351F58"/>
    <w:rsid w:val="00352D33"/>
    <w:rsid w:val="00352D8F"/>
    <w:rsid w:val="00352E32"/>
    <w:rsid w:val="00353149"/>
    <w:rsid w:val="003534D7"/>
    <w:rsid w:val="003536AB"/>
    <w:rsid w:val="00353E0C"/>
    <w:rsid w:val="00353EC2"/>
    <w:rsid w:val="0035418E"/>
    <w:rsid w:val="00354992"/>
    <w:rsid w:val="00354FB2"/>
    <w:rsid w:val="00355668"/>
    <w:rsid w:val="00355DF1"/>
    <w:rsid w:val="0035637F"/>
    <w:rsid w:val="0035663E"/>
    <w:rsid w:val="00356D5B"/>
    <w:rsid w:val="00356E40"/>
    <w:rsid w:val="003571B9"/>
    <w:rsid w:val="00357658"/>
    <w:rsid w:val="003576C8"/>
    <w:rsid w:val="00357C7B"/>
    <w:rsid w:val="00360045"/>
    <w:rsid w:val="0036073C"/>
    <w:rsid w:val="0036279C"/>
    <w:rsid w:val="00362CB2"/>
    <w:rsid w:val="0036341D"/>
    <w:rsid w:val="00363D59"/>
    <w:rsid w:val="00363DF5"/>
    <w:rsid w:val="00364000"/>
    <w:rsid w:val="00364307"/>
    <w:rsid w:val="00364B94"/>
    <w:rsid w:val="003654C1"/>
    <w:rsid w:val="0036725B"/>
    <w:rsid w:val="00367459"/>
    <w:rsid w:val="003679DF"/>
    <w:rsid w:val="00367C74"/>
    <w:rsid w:val="00367FA5"/>
    <w:rsid w:val="00370EB6"/>
    <w:rsid w:val="00371137"/>
    <w:rsid w:val="0037160C"/>
    <w:rsid w:val="003726F4"/>
    <w:rsid w:val="00372723"/>
    <w:rsid w:val="00372A4E"/>
    <w:rsid w:val="00373106"/>
    <w:rsid w:val="00373311"/>
    <w:rsid w:val="00373695"/>
    <w:rsid w:val="00373831"/>
    <w:rsid w:val="00373E4F"/>
    <w:rsid w:val="00373F64"/>
    <w:rsid w:val="003766EF"/>
    <w:rsid w:val="00376B2D"/>
    <w:rsid w:val="00376E01"/>
    <w:rsid w:val="00377060"/>
    <w:rsid w:val="003777D9"/>
    <w:rsid w:val="00381D0E"/>
    <w:rsid w:val="00381E99"/>
    <w:rsid w:val="0038259F"/>
    <w:rsid w:val="0038273A"/>
    <w:rsid w:val="00382DCE"/>
    <w:rsid w:val="00382FE4"/>
    <w:rsid w:val="003833A3"/>
    <w:rsid w:val="00384111"/>
    <w:rsid w:val="003847CC"/>
    <w:rsid w:val="00385266"/>
    <w:rsid w:val="00385329"/>
    <w:rsid w:val="003855E9"/>
    <w:rsid w:val="00385652"/>
    <w:rsid w:val="003857DA"/>
    <w:rsid w:val="00385928"/>
    <w:rsid w:val="00385C93"/>
    <w:rsid w:val="003860BC"/>
    <w:rsid w:val="00386439"/>
    <w:rsid w:val="00386E1F"/>
    <w:rsid w:val="00387309"/>
    <w:rsid w:val="003903B0"/>
    <w:rsid w:val="00390D7F"/>
    <w:rsid w:val="0039111D"/>
    <w:rsid w:val="003918F4"/>
    <w:rsid w:val="00391995"/>
    <w:rsid w:val="00392107"/>
    <w:rsid w:val="003933A0"/>
    <w:rsid w:val="00393636"/>
    <w:rsid w:val="00393A3E"/>
    <w:rsid w:val="003955D5"/>
    <w:rsid w:val="00395B20"/>
    <w:rsid w:val="00395D9D"/>
    <w:rsid w:val="00395EA9"/>
    <w:rsid w:val="00396053"/>
    <w:rsid w:val="00396AEE"/>
    <w:rsid w:val="00396ED3"/>
    <w:rsid w:val="00397860"/>
    <w:rsid w:val="00397AA6"/>
    <w:rsid w:val="00397C04"/>
    <w:rsid w:val="003A1506"/>
    <w:rsid w:val="003A1F48"/>
    <w:rsid w:val="003A2286"/>
    <w:rsid w:val="003A245F"/>
    <w:rsid w:val="003A24C5"/>
    <w:rsid w:val="003A2695"/>
    <w:rsid w:val="003A2CE0"/>
    <w:rsid w:val="003A2DE8"/>
    <w:rsid w:val="003A307B"/>
    <w:rsid w:val="003A3893"/>
    <w:rsid w:val="003A392B"/>
    <w:rsid w:val="003A419B"/>
    <w:rsid w:val="003A4365"/>
    <w:rsid w:val="003A46CD"/>
    <w:rsid w:val="003A4ECB"/>
    <w:rsid w:val="003A534A"/>
    <w:rsid w:val="003A5BF5"/>
    <w:rsid w:val="003A5F1F"/>
    <w:rsid w:val="003A64A1"/>
    <w:rsid w:val="003A6DC8"/>
    <w:rsid w:val="003A6E46"/>
    <w:rsid w:val="003A7472"/>
    <w:rsid w:val="003A75F0"/>
    <w:rsid w:val="003A76D0"/>
    <w:rsid w:val="003A7DBF"/>
    <w:rsid w:val="003B0F72"/>
    <w:rsid w:val="003B0FE7"/>
    <w:rsid w:val="003B155A"/>
    <w:rsid w:val="003B1910"/>
    <w:rsid w:val="003B1EA2"/>
    <w:rsid w:val="003B20F0"/>
    <w:rsid w:val="003B3FD3"/>
    <w:rsid w:val="003B467C"/>
    <w:rsid w:val="003B5282"/>
    <w:rsid w:val="003B538C"/>
    <w:rsid w:val="003B5517"/>
    <w:rsid w:val="003B5A41"/>
    <w:rsid w:val="003B6AA5"/>
    <w:rsid w:val="003C1408"/>
    <w:rsid w:val="003C1661"/>
    <w:rsid w:val="003C321E"/>
    <w:rsid w:val="003C35F9"/>
    <w:rsid w:val="003C38C6"/>
    <w:rsid w:val="003C3F0B"/>
    <w:rsid w:val="003C438B"/>
    <w:rsid w:val="003C4575"/>
    <w:rsid w:val="003C5502"/>
    <w:rsid w:val="003C562A"/>
    <w:rsid w:val="003C5CEE"/>
    <w:rsid w:val="003C67EA"/>
    <w:rsid w:val="003C71AB"/>
    <w:rsid w:val="003C7686"/>
    <w:rsid w:val="003C784F"/>
    <w:rsid w:val="003C78C1"/>
    <w:rsid w:val="003C7BAF"/>
    <w:rsid w:val="003D1467"/>
    <w:rsid w:val="003D14BB"/>
    <w:rsid w:val="003D1DAC"/>
    <w:rsid w:val="003D2516"/>
    <w:rsid w:val="003D272D"/>
    <w:rsid w:val="003D2A29"/>
    <w:rsid w:val="003D33F6"/>
    <w:rsid w:val="003D3674"/>
    <w:rsid w:val="003D3864"/>
    <w:rsid w:val="003D3D76"/>
    <w:rsid w:val="003D4086"/>
    <w:rsid w:val="003D4715"/>
    <w:rsid w:val="003D4AFC"/>
    <w:rsid w:val="003D6A56"/>
    <w:rsid w:val="003D7078"/>
    <w:rsid w:val="003D75A9"/>
    <w:rsid w:val="003E02D9"/>
    <w:rsid w:val="003E095F"/>
    <w:rsid w:val="003E0E7C"/>
    <w:rsid w:val="003E1391"/>
    <w:rsid w:val="003E1E0E"/>
    <w:rsid w:val="003E29EF"/>
    <w:rsid w:val="003E2B3B"/>
    <w:rsid w:val="003E2C08"/>
    <w:rsid w:val="003E2D5A"/>
    <w:rsid w:val="003E3781"/>
    <w:rsid w:val="003E5112"/>
    <w:rsid w:val="003E65F9"/>
    <w:rsid w:val="003E67C6"/>
    <w:rsid w:val="003E6C48"/>
    <w:rsid w:val="003E6F2C"/>
    <w:rsid w:val="003E786B"/>
    <w:rsid w:val="003E7E7C"/>
    <w:rsid w:val="003F01A5"/>
    <w:rsid w:val="003F1AAF"/>
    <w:rsid w:val="003F27EC"/>
    <w:rsid w:val="003F2E2D"/>
    <w:rsid w:val="003F3301"/>
    <w:rsid w:val="003F3950"/>
    <w:rsid w:val="003F44CA"/>
    <w:rsid w:val="003F4AA8"/>
    <w:rsid w:val="003F4D5B"/>
    <w:rsid w:val="003F71FA"/>
    <w:rsid w:val="003F77DA"/>
    <w:rsid w:val="003F791F"/>
    <w:rsid w:val="003F7EBA"/>
    <w:rsid w:val="00400037"/>
    <w:rsid w:val="004007A0"/>
    <w:rsid w:val="00400B54"/>
    <w:rsid w:val="0040208F"/>
    <w:rsid w:val="00402441"/>
    <w:rsid w:val="0040284A"/>
    <w:rsid w:val="00402ECD"/>
    <w:rsid w:val="0040491F"/>
    <w:rsid w:val="004051F6"/>
    <w:rsid w:val="00405809"/>
    <w:rsid w:val="00405C62"/>
    <w:rsid w:val="00406948"/>
    <w:rsid w:val="004076EA"/>
    <w:rsid w:val="004101FD"/>
    <w:rsid w:val="004109C6"/>
    <w:rsid w:val="004114DC"/>
    <w:rsid w:val="00411718"/>
    <w:rsid w:val="00411C9F"/>
    <w:rsid w:val="00412342"/>
    <w:rsid w:val="0041343A"/>
    <w:rsid w:val="00413ADA"/>
    <w:rsid w:val="0041461B"/>
    <w:rsid w:val="0041570A"/>
    <w:rsid w:val="004158D7"/>
    <w:rsid w:val="004161E1"/>
    <w:rsid w:val="00417867"/>
    <w:rsid w:val="00417FE6"/>
    <w:rsid w:val="00420D23"/>
    <w:rsid w:val="004219B9"/>
    <w:rsid w:val="00421D79"/>
    <w:rsid w:val="0042206F"/>
    <w:rsid w:val="004234E6"/>
    <w:rsid w:val="00423804"/>
    <w:rsid w:val="00423E9D"/>
    <w:rsid w:val="0042483B"/>
    <w:rsid w:val="00424F8B"/>
    <w:rsid w:val="0042537B"/>
    <w:rsid w:val="00425BC6"/>
    <w:rsid w:val="004263DB"/>
    <w:rsid w:val="00426924"/>
    <w:rsid w:val="00426969"/>
    <w:rsid w:val="00426B9C"/>
    <w:rsid w:val="00427773"/>
    <w:rsid w:val="00430B06"/>
    <w:rsid w:val="00430E71"/>
    <w:rsid w:val="004314CD"/>
    <w:rsid w:val="00431EAC"/>
    <w:rsid w:val="00432715"/>
    <w:rsid w:val="00432870"/>
    <w:rsid w:val="00432ED9"/>
    <w:rsid w:val="00432F4F"/>
    <w:rsid w:val="00433A84"/>
    <w:rsid w:val="004345F4"/>
    <w:rsid w:val="004347CE"/>
    <w:rsid w:val="00434C10"/>
    <w:rsid w:val="004350B6"/>
    <w:rsid w:val="004358E6"/>
    <w:rsid w:val="00435943"/>
    <w:rsid w:val="00436081"/>
    <w:rsid w:val="0043626C"/>
    <w:rsid w:val="004362B6"/>
    <w:rsid w:val="00436513"/>
    <w:rsid w:val="00436752"/>
    <w:rsid w:val="00436798"/>
    <w:rsid w:val="00436BAB"/>
    <w:rsid w:val="00436E15"/>
    <w:rsid w:val="00436E90"/>
    <w:rsid w:val="00437720"/>
    <w:rsid w:val="004377A9"/>
    <w:rsid w:val="0043793C"/>
    <w:rsid w:val="004379CE"/>
    <w:rsid w:val="00440895"/>
    <w:rsid w:val="00440AD2"/>
    <w:rsid w:val="00440B89"/>
    <w:rsid w:val="00442244"/>
    <w:rsid w:val="00442D62"/>
    <w:rsid w:val="0044327D"/>
    <w:rsid w:val="0044368C"/>
    <w:rsid w:val="004443D5"/>
    <w:rsid w:val="00444BF4"/>
    <w:rsid w:val="00444E74"/>
    <w:rsid w:val="00445543"/>
    <w:rsid w:val="0044555B"/>
    <w:rsid w:val="004457F6"/>
    <w:rsid w:val="00445B5E"/>
    <w:rsid w:val="00445BD8"/>
    <w:rsid w:val="00445E18"/>
    <w:rsid w:val="00446167"/>
    <w:rsid w:val="00446D13"/>
    <w:rsid w:val="00446EFD"/>
    <w:rsid w:val="00447D55"/>
    <w:rsid w:val="00450728"/>
    <w:rsid w:val="00450C62"/>
    <w:rsid w:val="00450C7F"/>
    <w:rsid w:val="00450EE0"/>
    <w:rsid w:val="00451890"/>
    <w:rsid w:val="00451A50"/>
    <w:rsid w:val="00452487"/>
    <w:rsid w:val="00452F6C"/>
    <w:rsid w:val="00454332"/>
    <w:rsid w:val="004549CA"/>
    <w:rsid w:val="00454D77"/>
    <w:rsid w:val="00454D85"/>
    <w:rsid w:val="004552C5"/>
    <w:rsid w:val="00455912"/>
    <w:rsid w:val="0045591C"/>
    <w:rsid w:val="0045643D"/>
    <w:rsid w:val="00457166"/>
    <w:rsid w:val="00457636"/>
    <w:rsid w:val="00457668"/>
    <w:rsid w:val="00460822"/>
    <w:rsid w:val="00460E37"/>
    <w:rsid w:val="004610AA"/>
    <w:rsid w:val="00462E6F"/>
    <w:rsid w:val="00462FCC"/>
    <w:rsid w:val="0046345C"/>
    <w:rsid w:val="00463C33"/>
    <w:rsid w:val="00463DAD"/>
    <w:rsid w:val="00463DD0"/>
    <w:rsid w:val="004640E3"/>
    <w:rsid w:val="00464136"/>
    <w:rsid w:val="0046465C"/>
    <w:rsid w:val="004649FF"/>
    <w:rsid w:val="00465871"/>
    <w:rsid w:val="00466AAE"/>
    <w:rsid w:val="00466EBC"/>
    <w:rsid w:val="00470162"/>
    <w:rsid w:val="00470617"/>
    <w:rsid w:val="004708E6"/>
    <w:rsid w:val="004719FC"/>
    <w:rsid w:val="00471C2B"/>
    <w:rsid w:val="00471D6C"/>
    <w:rsid w:val="004724B5"/>
    <w:rsid w:val="004726C1"/>
    <w:rsid w:val="00472AE8"/>
    <w:rsid w:val="00473E07"/>
    <w:rsid w:val="00473F42"/>
    <w:rsid w:val="0047473E"/>
    <w:rsid w:val="00474F5C"/>
    <w:rsid w:val="00476987"/>
    <w:rsid w:val="00477124"/>
    <w:rsid w:val="004777BA"/>
    <w:rsid w:val="00477C1E"/>
    <w:rsid w:val="00477E9C"/>
    <w:rsid w:val="004802F0"/>
    <w:rsid w:val="00480D62"/>
    <w:rsid w:val="00480F67"/>
    <w:rsid w:val="00481416"/>
    <w:rsid w:val="00481C78"/>
    <w:rsid w:val="00481D70"/>
    <w:rsid w:val="00482491"/>
    <w:rsid w:val="004825E4"/>
    <w:rsid w:val="004826EA"/>
    <w:rsid w:val="00482FBB"/>
    <w:rsid w:val="004838C8"/>
    <w:rsid w:val="00484749"/>
    <w:rsid w:val="004857F0"/>
    <w:rsid w:val="00485995"/>
    <w:rsid w:val="00485F41"/>
    <w:rsid w:val="00486837"/>
    <w:rsid w:val="004868E4"/>
    <w:rsid w:val="00487DFC"/>
    <w:rsid w:val="00490779"/>
    <w:rsid w:val="00490807"/>
    <w:rsid w:val="00490F46"/>
    <w:rsid w:val="004917C3"/>
    <w:rsid w:val="00491BB7"/>
    <w:rsid w:val="00491F07"/>
    <w:rsid w:val="004935DA"/>
    <w:rsid w:val="00494634"/>
    <w:rsid w:val="00494740"/>
    <w:rsid w:val="00494EF9"/>
    <w:rsid w:val="00495454"/>
    <w:rsid w:val="004957A4"/>
    <w:rsid w:val="00495F04"/>
    <w:rsid w:val="0049659D"/>
    <w:rsid w:val="00496632"/>
    <w:rsid w:val="00496999"/>
    <w:rsid w:val="00497ED3"/>
    <w:rsid w:val="004A06D5"/>
    <w:rsid w:val="004A0915"/>
    <w:rsid w:val="004A10FA"/>
    <w:rsid w:val="004A1AD9"/>
    <w:rsid w:val="004A1B19"/>
    <w:rsid w:val="004A2197"/>
    <w:rsid w:val="004A2246"/>
    <w:rsid w:val="004A2265"/>
    <w:rsid w:val="004A24EA"/>
    <w:rsid w:val="004A2DBF"/>
    <w:rsid w:val="004A2E5D"/>
    <w:rsid w:val="004A3C1C"/>
    <w:rsid w:val="004A3CD4"/>
    <w:rsid w:val="004A3DC1"/>
    <w:rsid w:val="004A42CF"/>
    <w:rsid w:val="004A4344"/>
    <w:rsid w:val="004A462B"/>
    <w:rsid w:val="004A4C08"/>
    <w:rsid w:val="004A5368"/>
    <w:rsid w:val="004A6D6D"/>
    <w:rsid w:val="004A710C"/>
    <w:rsid w:val="004A7841"/>
    <w:rsid w:val="004A7DC3"/>
    <w:rsid w:val="004B086C"/>
    <w:rsid w:val="004B0ADD"/>
    <w:rsid w:val="004B1F7A"/>
    <w:rsid w:val="004B2417"/>
    <w:rsid w:val="004B26B4"/>
    <w:rsid w:val="004B28F6"/>
    <w:rsid w:val="004B2BB7"/>
    <w:rsid w:val="004B2C5F"/>
    <w:rsid w:val="004B3112"/>
    <w:rsid w:val="004B3B2E"/>
    <w:rsid w:val="004B3F86"/>
    <w:rsid w:val="004B4585"/>
    <w:rsid w:val="004B54FA"/>
    <w:rsid w:val="004B5C28"/>
    <w:rsid w:val="004B64C8"/>
    <w:rsid w:val="004B6F97"/>
    <w:rsid w:val="004B7638"/>
    <w:rsid w:val="004B7A68"/>
    <w:rsid w:val="004C054A"/>
    <w:rsid w:val="004C1028"/>
    <w:rsid w:val="004C1490"/>
    <w:rsid w:val="004C1C8F"/>
    <w:rsid w:val="004C1E75"/>
    <w:rsid w:val="004C242C"/>
    <w:rsid w:val="004C331A"/>
    <w:rsid w:val="004C45B8"/>
    <w:rsid w:val="004C46AC"/>
    <w:rsid w:val="004C491D"/>
    <w:rsid w:val="004C5B07"/>
    <w:rsid w:val="004C605F"/>
    <w:rsid w:val="004C6584"/>
    <w:rsid w:val="004C6AA0"/>
    <w:rsid w:val="004C781A"/>
    <w:rsid w:val="004C7ABF"/>
    <w:rsid w:val="004C7D3B"/>
    <w:rsid w:val="004D0054"/>
    <w:rsid w:val="004D05E6"/>
    <w:rsid w:val="004D0C91"/>
    <w:rsid w:val="004D0F1D"/>
    <w:rsid w:val="004D0F66"/>
    <w:rsid w:val="004D1014"/>
    <w:rsid w:val="004D1794"/>
    <w:rsid w:val="004D1E3A"/>
    <w:rsid w:val="004D32AE"/>
    <w:rsid w:val="004D32F1"/>
    <w:rsid w:val="004D386A"/>
    <w:rsid w:val="004D3874"/>
    <w:rsid w:val="004D3956"/>
    <w:rsid w:val="004D4066"/>
    <w:rsid w:val="004D481E"/>
    <w:rsid w:val="004D4AAC"/>
    <w:rsid w:val="004D50B6"/>
    <w:rsid w:val="004D51F1"/>
    <w:rsid w:val="004D6CE8"/>
    <w:rsid w:val="004D7841"/>
    <w:rsid w:val="004D7F66"/>
    <w:rsid w:val="004E121A"/>
    <w:rsid w:val="004E34DA"/>
    <w:rsid w:val="004E3926"/>
    <w:rsid w:val="004E3BDD"/>
    <w:rsid w:val="004E3C7C"/>
    <w:rsid w:val="004E3E6D"/>
    <w:rsid w:val="004E43B9"/>
    <w:rsid w:val="004E4674"/>
    <w:rsid w:val="004E63AA"/>
    <w:rsid w:val="004E662D"/>
    <w:rsid w:val="004E68A6"/>
    <w:rsid w:val="004E73FA"/>
    <w:rsid w:val="004F0B83"/>
    <w:rsid w:val="004F1446"/>
    <w:rsid w:val="004F2053"/>
    <w:rsid w:val="004F22F7"/>
    <w:rsid w:val="004F26C9"/>
    <w:rsid w:val="004F3BE6"/>
    <w:rsid w:val="004F4157"/>
    <w:rsid w:val="004F4594"/>
    <w:rsid w:val="004F473F"/>
    <w:rsid w:val="004F4838"/>
    <w:rsid w:val="004F4E92"/>
    <w:rsid w:val="004F5E0C"/>
    <w:rsid w:val="004F5ED5"/>
    <w:rsid w:val="004F7682"/>
    <w:rsid w:val="004F7690"/>
    <w:rsid w:val="004F7783"/>
    <w:rsid w:val="00500648"/>
    <w:rsid w:val="005011A1"/>
    <w:rsid w:val="00501BC7"/>
    <w:rsid w:val="00501CA7"/>
    <w:rsid w:val="00501D27"/>
    <w:rsid w:val="00501E4F"/>
    <w:rsid w:val="00502202"/>
    <w:rsid w:val="005023D7"/>
    <w:rsid w:val="005029E5"/>
    <w:rsid w:val="00502EB4"/>
    <w:rsid w:val="00503457"/>
    <w:rsid w:val="0050381F"/>
    <w:rsid w:val="005038E7"/>
    <w:rsid w:val="00503904"/>
    <w:rsid w:val="00503E34"/>
    <w:rsid w:val="00504361"/>
    <w:rsid w:val="0050443F"/>
    <w:rsid w:val="005044A1"/>
    <w:rsid w:val="005045C2"/>
    <w:rsid w:val="0050489C"/>
    <w:rsid w:val="005049F6"/>
    <w:rsid w:val="00505B5D"/>
    <w:rsid w:val="00507058"/>
    <w:rsid w:val="00507E4C"/>
    <w:rsid w:val="0051021E"/>
    <w:rsid w:val="00510320"/>
    <w:rsid w:val="00510EE4"/>
    <w:rsid w:val="005115C5"/>
    <w:rsid w:val="0051160F"/>
    <w:rsid w:val="005116D1"/>
    <w:rsid w:val="00511B4F"/>
    <w:rsid w:val="00511EF2"/>
    <w:rsid w:val="005126D8"/>
    <w:rsid w:val="00512822"/>
    <w:rsid w:val="005130D6"/>
    <w:rsid w:val="0051374B"/>
    <w:rsid w:val="005142C1"/>
    <w:rsid w:val="005144AD"/>
    <w:rsid w:val="005146AC"/>
    <w:rsid w:val="005146B4"/>
    <w:rsid w:val="0051528D"/>
    <w:rsid w:val="0051608D"/>
    <w:rsid w:val="00516690"/>
    <w:rsid w:val="00517261"/>
    <w:rsid w:val="005177EB"/>
    <w:rsid w:val="00521F39"/>
    <w:rsid w:val="0052252C"/>
    <w:rsid w:val="005232EA"/>
    <w:rsid w:val="0052431A"/>
    <w:rsid w:val="00524497"/>
    <w:rsid w:val="00524787"/>
    <w:rsid w:val="0052501C"/>
    <w:rsid w:val="005257B4"/>
    <w:rsid w:val="00525BFB"/>
    <w:rsid w:val="00526012"/>
    <w:rsid w:val="00526202"/>
    <w:rsid w:val="0052642D"/>
    <w:rsid w:val="0052645D"/>
    <w:rsid w:val="00526B43"/>
    <w:rsid w:val="00526D4B"/>
    <w:rsid w:val="00526E5C"/>
    <w:rsid w:val="005279EE"/>
    <w:rsid w:val="00527E59"/>
    <w:rsid w:val="00530263"/>
    <w:rsid w:val="00530679"/>
    <w:rsid w:val="00530742"/>
    <w:rsid w:val="005307E8"/>
    <w:rsid w:val="0053097F"/>
    <w:rsid w:val="005311BE"/>
    <w:rsid w:val="00531538"/>
    <w:rsid w:val="005316F9"/>
    <w:rsid w:val="00531841"/>
    <w:rsid w:val="005319B3"/>
    <w:rsid w:val="005320A5"/>
    <w:rsid w:val="005325D3"/>
    <w:rsid w:val="00532658"/>
    <w:rsid w:val="00532C34"/>
    <w:rsid w:val="00533BB0"/>
    <w:rsid w:val="00533D3D"/>
    <w:rsid w:val="00534D08"/>
    <w:rsid w:val="005355F2"/>
    <w:rsid w:val="0053594F"/>
    <w:rsid w:val="00535C64"/>
    <w:rsid w:val="00536AAF"/>
    <w:rsid w:val="00537678"/>
    <w:rsid w:val="00537E21"/>
    <w:rsid w:val="005429C5"/>
    <w:rsid w:val="00542B16"/>
    <w:rsid w:val="005433B3"/>
    <w:rsid w:val="005436B9"/>
    <w:rsid w:val="00543A5F"/>
    <w:rsid w:val="00544507"/>
    <w:rsid w:val="00544AA9"/>
    <w:rsid w:val="00544B49"/>
    <w:rsid w:val="00544FB7"/>
    <w:rsid w:val="00544FF1"/>
    <w:rsid w:val="00545A70"/>
    <w:rsid w:val="00545C80"/>
    <w:rsid w:val="00545D43"/>
    <w:rsid w:val="00546870"/>
    <w:rsid w:val="00547C79"/>
    <w:rsid w:val="00550751"/>
    <w:rsid w:val="00550B69"/>
    <w:rsid w:val="00551142"/>
    <w:rsid w:val="005527F9"/>
    <w:rsid w:val="00552D9A"/>
    <w:rsid w:val="00553990"/>
    <w:rsid w:val="005542B3"/>
    <w:rsid w:val="00554601"/>
    <w:rsid w:val="00554B3C"/>
    <w:rsid w:val="0055578E"/>
    <w:rsid w:val="005559DE"/>
    <w:rsid w:val="00555A63"/>
    <w:rsid w:val="00555FAD"/>
    <w:rsid w:val="00556436"/>
    <w:rsid w:val="005566F3"/>
    <w:rsid w:val="00557983"/>
    <w:rsid w:val="005579D3"/>
    <w:rsid w:val="00557CB6"/>
    <w:rsid w:val="00560EBA"/>
    <w:rsid w:val="005613C3"/>
    <w:rsid w:val="00561E98"/>
    <w:rsid w:val="00562097"/>
    <w:rsid w:val="00562A32"/>
    <w:rsid w:val="00562DC8"/>
    <w:rsid w:val="005631E1"/>
    <w:rsid w:val="00564437"/>
    <w:rsid w:val="00564F9E"/>
    <w:rsid w:val="00565843"/>
    <w:rsid w:val="005662DC"/>
    <w:rsid w:val="0056674C"/>
    <w:rsid w:val="00567258"/>
    <w:rsid w:val="005676D5"/>
    <w:rsid w:val="00567A43"/>
    <w:rsid w:val="00567A88"/>
    <w:rsid w:val="00571276"/>
    <w:rsid w:val="005714F8"/>
    <w:rsid w:val="00571766"/>
    <w:rsid w:val="00571A30"/>
    <w:rsid w:val="00571AC5"/>
    <w:rsid w:val="0057210E"/>
    <w:rsid w:val="00572373"/>
    <w:rsid w:val="00572453"/>
    <w:rsid w:val="005726AB"/>
    <w:rsid w:val="005729A2"/>
    <w:rsid w:val="00572EF3"/>
    <w:rsid w:val="0057330A"/>
    <w:rsid w:val="00574224"/>
    <w:rsid w:val="00574495"/>
    <w:rsid w:val="00574718"/>
    <w:rsid w:val="005747EA"/>
    <w:rsid w:val="00574F8C"/>
    <w:rsid w:val="00575577"/>
    <w:rsid w:val="00576758"/>
    <w:rsid w:val="00576ACF"/>
    <w:rsid w:val="00576BAF"/>
    <w:rsid w:val="005802EA"/>
    <w:rsid w:val="00580C43"/>
    <w:rsid w:val="00581435"/>
    <w:rsid w:val="00581863"/>
    <w:rsid w:val="00581E79"/>
    <w:rsid w:val="00582BA7"/>
    <w:rsid w:val="00583992"/>
    <w:rsid w:val="00583F30"/>
    <w:rsid w:val="005841DC"/>
    <w:rsid w:val="005842F5"/>
    <w:rsid w:val="00584788"/>
    <w:rsid w:val="0058492D"/>
    <w:rsid w:val="00584ACC"/>
    <w:rsid w:val="00585485"/>
    <w:rsid w:val="00585B8C"/>
    <w:rsid w:val="005869F1"/>
    <w:rsid w:val="00590326"/>
    <w:rsid w:val="0059032D"/>
    <w:rsid w:val="00591316"/>
    <w:rsid w:val="00592441"/>
    <w:rsid w:val="0059246E"/>
    <w:rsid w:val="00592643"/>
    <w:rsid w:val="005939FB"/>
    <w:rsid w:val="00594702"/>
    <w:rsid w:val="005947C4"/>
    <w:rsid w:val="00594F0F"/>
    <w:rsid w:val="0059577C"/>
    <w:rsid w:val="0059595D"/>
    <w:rsid w:val="00595C1D"/>
    <w:rsid w:val="005963EA"/>
    <w:rsid w:val="00596495"/>
    <w:rsid w:val="005975C8"/>
    <w:rsid w:val="005976C4"/>
    <w:rsid w:val="00597920"/>
    <w:rsid w:val="00597C5F"/>
    <w:rsid w:val="005A0008"/>
    <w:rsid w:val="005A01DE"/>
    <w:rsid w:val="005A0C7E"/>
    <w:rsid w:val="005A0F5A"/>
    <w:rsid w:val="005A128F"/>
    <w:rsid w:val="005A1316"/>
    <w:rsid w:val="005A1E31"/>
    <w:rsid w:val="005A2029"/>
    <w:rsid w:val="005A2326"/>
    <w:rsid w:val="005A266C"/>
    <w:rsid w:val="005A272E"/>
    <w:rsid w:val="005A2A21"/>
    <w:rsid w:val="005A2D8A"/>
    <w:rsid w:val="005A3CCF"/>
    <w:rsid w:val="005A3D88"/>
    <w:rsid w:val="005A41B3"/>
    <w:rsid w:val="005A4344"/>
    <w:rsid w:val="005A4977"/>
    <w:rsid w:val="005A5A4D"/>
    <w:rsid w:val="005A5BFA"/>
    <w:rsid w:val="005A5D9E"/>
    <w:rsid w:val="005A6AD6"/>
    <w:rsid w:val="005A6D75"/>
    <w:rsid w:val="005A6E12"/>
    <w:rsid w:val="005A7595"/>
    <w:rsid w:val="005A76B3"/>
    <w:rsid w:val="005B06A2"/>
    <w:rsid w:val="005B0C4E"/>
    <w:rsid w:val="005B13BF"/>
    <w:rsid w:val="005B1879"/>
    <w:rsid w:val="005B22B1"/>
    <w:rsid w:val="005B254B"/>
    <w:rsid w:val="005B2904"/>
    <w:rsid w:val="005B2DD8"/>
    <w:rsid w:val="005B2F2E"/>
    <w:rsid w:val="005B3F6D"/>
    <w:rsid w:val="005B4B1D"/>
    <w:rsid w:val="005B4CDE"/>
    <w:rsid w:val="005B569A"/>
    <w:rsid w:val="005B57CC"/>
    <w:rsid w:val="005B59DA"/>
    <w:rsid w:val="005B6EFD"/>
    <w:rsid w:val="005B7140"/>
    <w:rsid w:val="005B741E"/>
    <w:rsid w:val="005B78DF"/>
    <w:rsid w:val="005B7E29"/>
    <w:rsid w:val="005C1433"/>
    <w:rsid w:val="005C2614"/>
    <w:rsid w:val="005C2BA8"/>
    <w:rsid w:val="005C35A9"/>
    <w:rsid w:val="005C39E7"/>
    <w:rsid w:val="005C4565"/>
    <w:rsid w:val="005C4BAD"/>
    <w:rsid w:val="005C5BDA"/>
    <w:rsid w:val="005C605D"/>
    <w:rsid w:val="005C64F6"/>
    <w:rsid w:val="005C6631"/>
    <w:rsid w:val="005C6D0E"/>
    <w:rsid w:val="005C6E80"/>
    <w:rsid w:val="005C7145"/>
    <w:rsid w:val="005C7296"/>
    <w:rsid w:val="005C75B5"/>
    <w:rsid w:val="005C784D"/>
    <w:rsid w:val="005C7B77"/>
    <w:rsid w:val="005D028D"/>
    <w:rsid w:val="005D0DE2"/>
    <w:rsid w:val="005D0EDC"/>
    <w:rsid w:val="005D0FF4"/>
    <w:rsid w:val="005D10EF"/>
    <w:rsid w:val="005D15A7"/>
    <w:rsid w:val="005D1A56"/>
    <w:rsid w:val="005D1AEA"/>
    <w:rsid w:val="005D1D75"/>
    <w:rsid w:val="005D1E89"/>
    <w:rsid w:val="005D23BA"/>
    <w:rsid w:val="005D2538"/>
    <w:rsid w:val="005D2671"/>
    <w:rsid w:val="005D2A8A"/>
    <w:rsid w:val="005D2F2E"/>
    <w:rsid w:val="005D30A1"/>
    <w:rsid w:val="005D38AA"/>
    <w:rsid w:val="005D3BF8"/>
    <w:rsid w:val="005D3CA7"/>
    <w:rsid w:val="005D3FAC"/>
    <w:rsid w:val="005D40F3"/>
    <w:rsid w:val="005D4A67"/>
    <w:rsid w:val="005D588C"/>
    <w:rsid w:val="005D60EA"/>
    <w:rsid w:val="005D708A"/>
    <w:rsid w:val="005E0E00"/>
    <w:rsid w:val="005E10A4"/>
    <w:rsid w:val="005E17B8"/>
    <w:rsid w:val="005E1C65"/>
    <w:rsid w:val="005E2EF1"/>
    <w:rsid w:val="005E3281"/>
    <w:rsid w:val="005E3D34"/>
    <w:rsid w:val="005E3E44"/>
    <w:rsid w:val="005E3F50"/>
    <w:rsid w:val="005E41A0"/>
    <w:rsid w:val="005E44CC"/>
    <w:rsid w:val="005E4725"/>
    <w:rsid w:val="005E49E6"/>
    <w:rsid w:val="005E4EAC"/>
    <w:rsid w:val="005E54C7"/>
    <w:rsid w:val="005E57C0"/>
    <w:rsid w:val="005E61F0"/>
    <w:rsid w:val="005E6448"/>
    <w:rsid w:val="005E6CE0"/>
    <w:rsid w:val="005E7068"/>
    <w:rsid w:val="005E709F"/>
    <w:rsid w:val="005F16FC"/>
    <w:rsid w:val="005F1741"/>
    <w:rsid w:val="005F1C2E"/>
    <w:rsid w:val="005F20FD"/>
    <w:rsid w:val="005F261B"/>
    <w:rsid w:val="005F2A35"/>
    <w:rsid w:val="005F2AF4"/>
    <w:rsid w:val="005F2E51"/>
    <w:rsid w:val="005F541F"/>
    <w:rsid w:val="005F5B5A"/>
    <w:rsid w:val="005F62D3"/>
    <w:rsid w:val="005F6511"/>
    <w:rsid w:val="005F78CC"/>
    <w:rsid w:val="0060064C"/>
    <w:rsid w:val="006023FA"/>
    <w:rsid w:val="00602947"/>
    <w:rsid w:val="00603705"/>
    <w:rsid w:val="0060437B"/>
    <w:rsid w:val="006045A3"/>
    <w:rsid w:val="00604889"/>
    <w:rsid w:val="00605A70"/>
    <w:rsid w:val="00605AD7"/>
    <w:rsid w:val="00605B9F"/>
    <w:rsid w:val="00605BF0"/>
    <w:rsid w:val="00605CBF"/>
    <w:rsid w:val="006060A5"/>
    <w:rsid w:val="00607250"/>
    <w:rsid w:val="006072B8"/>
    <w:rsid w:val="00607AEF"/>
    <w:rsid w:val="00610229"/>
    <w:rsid w:val="0061095C"/>
    <w:rsid w:val="00611246"/>
    <w:rsid w:val="006133F7"/>
    <w:rsid w:val="0061344D"/>
    <w:rsid w:val="00614119"/>
    <w:rsid w:val="00614F82"/>
    <w:rsid w:val="0061605E"/>
    <w:rsid w:val="0061616F"/>
    <w:rsid w:val="006162E2"/>
    <w:rsid w:val="0061643F"/>
    <w:rsid w:val="00616631"/>
    <w:rsid w:val="00617806"/>
    <w:rsid w:val="00617BAA"/>
    <w:rsid w:val="00617DAA"/>
    <w:rsid w:val="0062010D"/>
    <w:rsid w:val="00620A2B"/>
    <w:rsid w:val="00621211"/>
    <w:rsid w:val="00621813"/>
    <w:rsid w:val="00621862"/>
    <w:rsid w:val="00623673"/>
    <w:rsid w:val="006237CC"/>
    <w:rsid w:val="00623D48"/>
    <w:rsid w:val="006248F6"/>
    <w:rsid w:val="0062538D"/>
    <w:rsid w:val="00625AA6"/>
    <w:rsid w:val="0062744C"/>
    <w:rsid w:val="0062790C"/>
    <w:rsid w:val="00627BE5"/>
    <w:rsid w:val="00627C4A"/>
    <w:rsid w:val="00627EE2"/>
    <w:rsid w:val="006302D9"/>
    <w:rsid w:val="0063053C"/>
    <w:rsid w:val="00630616"/>
    <w:rsid w:val="00630D78"/>
    <w:rsid w:val="00630E7B"/>
    <w:rsid w:val="0063167C"/>
    <w:rsid w:val="00631CDC"/>
    <w:rsid w:val="00631D33"/>
    <w:rsid w:val="00632440"/>
    <w:rsid w:val="00633A70"/>
    <w:rsid w:val="00633DD7"/>
    <w:rsid w:val="00633EF8"/>
    <w:rsid w:val="0063401A"/>
    <w:rsid w:val="00634098"/>
    <w:rsid w:val="00634C9C"/>
    <w:rsid w:val="00634E60"/>
    <w:rsid w:val="00634F64"/>
    <w:rsid w:val="0063543C"/>
    <w:rsid w:val="006354A3"/>
    <w:rsid w:val="00635512"/>
    <w:rsid w:val="006357CD"/>
    <w:rsid w:val="006357DB"/>
    <w:rsid w:val="0063667A"/>
    <w:rsid w:val="00636822"/>
    <w:rsid w:val="00641015"/>
    <w:rsid w:val="0064194B"/>
    <w:rsid w:val="00641F5E"/>
    <w:rsid w:val="00643198"/>
    <w:rsid w:val="0064392C"/>
    <w:rsid w:val="00644FE6"/>
    <w:rsid w:val="0064524C"/>
    <w:rsid w:val="0064558D"/>
    <w:rsid w:val="00645794"/>
    <w:rsid w:val="00645BAD"/>
    <w:rsid w:val="006460B7"/>
    <w:rsid w:val="00646578"/>
    <w:rsid w:val="00646597"/>
    <w:rsid w:val="006467E2"/>
    <w:rsid w:val="0064708E"/>
    <w:rsid w:val="00647E0B"/>
    <w:rsid w:val="00647EDC"/>
    <w:rsid w:val="00650573"/>
    <w:rsid w:val="00650FE8"/>
    <w:rsid w:val="00651002"/>
    <w:rsid w:val="00653A7B"/>
    <w:rsid w:val="00653CAD"/>
    <w:rsid w:val="00653E1D"/>
    <w:rsid w:val="0065445D"/>
    <w:rsid w:val="00655998"/>
    <w:rsid w:val="0065690E"/>
    <w:rsid w:val="00656AA9"/>
    <w:rsid w:val="00657648"/>
    <w:rsid w:val="0066030F"/>
    <w:rsid w:val="00660BDD"/>
    <w:rsid w:val="00661746"/>
    <w:rsid w:val="00661DF1"/>
    <w:rsid w:val="006625B7"/>
    <w:rsid w:val="0066315D"/>
    <w:rsid w:val="006637B6"/>
    <w:rsid w:val="00663DDC"/>
    <w:rsid w:val="006646DB"/>
    <w:rsid w:val="00664938"/>
    <w:rsid w:val="00665C82"/>
    <w:rsid w:val="00665D21"/>
    <w:rsid w:val="00666DA3"/>
    <w:rsid w:val="006670C4"/>
    <w:rsid w:val="00667826"/>
    <w:rsid w:val="00667CBD"/>
    <w:rsid w:val="006701B6"/>
    <w:rsid w:val="00670C29"/>
    <w:rsid w:val="00671C92"/>
    <w:rsid w:val="00671E03"/>
    <w:rsid w:val="00671F31"/>
    <w:rsid w:val="00672614"/>
    <w:rsid w:val="00672AD1"/>
    <w:rsid w:val="00673CFB"/>
    <w:rsid w:val="006762DD"/>
    <w:rsid w:val="006771AA"/>
    <w:rsid w:val="006774BC"/>
    <w:rsid w:val="00677ABB"/>
    <w:rsid w:val="0068037E"/>
    <w:rsid w:val="00680D6D"/>
    <w:rsid w:val="00681515"/>
    <w:rsid w:val="00681660"/>
    <w:rsid w:val="00682110"/>
    <w:rsid w:val="006825DE"/>
    <w:rsid w:val="00682D7F"/>
    <w:rsid w:val="00682D8B"/>
    <w:rsid w:val="00683104"/>
    <w:rsid w:val="006831BC"/>
    <w:rsid w:val="00683880"/>
    <w:rsid w:val="00683BBC"/>
    <w:rsid w:val="00684382"/>
    <w:rsid w:val="006855E2"/>
    <w:rsid w:val="00685631"/>
    <w:rsid w:val="00685C1E"/>
    <w:rsid w:val="00685E31"/>
    <w:rsid w:val="00685E59"/>
    <w:rsid w:val="0068741A"/>
    <w:rsid w:val="00687709"/>
    <w:rsid w:val="006877D1"/>
    <w:rsid w:val="00687813"/>
    <w:rsid w:val="00687EBE"/>
    <w:rsid w:val="0069055B"/>
    <w:rsid w:val="00690788"/>
    <w:rsid w:val="006909F8"/>
    <w:rsid w:val="00691182"/>
    <w:rsid w:val="0069156E"/>
    <w:rsid w:val="0069284C"/>
    <w:rsid w:val="00693039"/>
    <w:rsid w:val="006934E2"/>
    <w:rsid w:val="00693521"/>
    <w:rsid w:val="00693D3A"/>
    <w:rsid w:val="0069458C"/>
    <w:rsid w:val="0069460D"/>
    <w:rsid w:val="00694683"/>
    <w:rsid w:val="00694A78"/>
    <w:rsid w:val="00694B89"/>
    <w:rsid w:val="00694CD6"/>
    <w:rsid w:val="00694E8D"/>
    <w:rsid w:val="0069572A"/>
    <w:rsid w:val="00696147"/>
    <w:rsid w:val="0069695F"/>
    <w:rsid w:val="006A03C4"/>
    <w:rsid w:val="006A0818"/>
    <w:rsid w:val="006A0CDF"/>
    <w:rsid w:val="006A1460"/>
    <w:rsid w:val="006A1B57"/>
    <w:rsid w:val="006A2A04"/>
    <w:rsid w:val="006A2A05"/>
    <w:rsid w:val="006A2A72"/>
    <w:rsid w:val="006A2F68"/>
    <w:rsid w:val="006A3CA8"/>
    <w:rsid w:val="006A44E0"/>
    <w:rsid w:val="006A4CE3"/>
    <w:rsid w:val="006A5E30"/>
    <w:rsid w:val="006A5E3B"/>
    <w:rsid w:val="006A6285"/>
    <w:rsid w:val="006A661C"/>
    <w:rsid w:val="006A7E1B"/>
    <w:rsid w:val="006B00AA"/>
    <w:rsid w:val="006B0209"/>
    <w:rsid w:val="006B1D65"/>
    <w:rsid w:val="006B2A18"/>
    <w:rsid w:val="006B2AF8"/>
    <w:rsid w:val="006B3026"/>
    <w:rsid w:val="006B32BF"/>
    <w:rsid w:val="006B3853"/>
    <w:rsid w:val="006B4120"/>
    <w:rsid w:val="006B426D"/>
    <w:rsid w:val="006B48CB"/>
    <w:rsid w:val="006B4CC3"/>
    <w:rsid w:val="006B4D11"/>
    <w:rsid w:val="006B5557"/>
    <w:rsid w:val="006B5971"/>
    <w:rsid w:val="006B5EDB"/>
    <w:rsid w:val="006B6030"/>
    <w:rsid w:val="006B6266"/>
    <w:rsid w:val="006B63B7"/>
    <w:rsid w:val="006B7553"/>
    <w:rsid w:val="006B7851"/>
    <w:rsid w:val="006B7908"/>
    <w:rsid w:val="006C001A"/>
    <w:rsid w:val="006C0632"/>
    <w:rsid w:val="006C0689"/>
    <w:rsid w:val="006C132D"/>
    <w:rsid w:val="006C1B88"/>
    <w:rsid w:val="006C1ED7"/>
    <w:rsid w:val="006C2492"/>
    <w:rsid w:val="006C2602"/>
    <w:rsid w:val="006C2ED7"/>
    <w:rsid w:val="006C3428"/>
    <w:rsid w:val="006C4069"/>
    <w:rsid w:val="006C40D4"/>
    <w:rsid w:val="006C4222"/>
    <w:rsid w:val="006C45B3"/>
    <w:rsid w:val="006C4CA6"/>
    <w:rsid w:val="006C50A6"/>
    <w:rsid w:val="006C568C"/>
    <w:rsid w:val="006C5B00"/>
    <w:rsid w:val="006C5C06"/>
    <w:rsid w:val="006C6095"/>
    <w:rsid w:val="006C6431"/>
    <w:rsid w:val="006C669F"/>
    <w:rsid w:val="006C67FE"/>
    <w:rsid w:val="006C6F8A"/>
    <w:rsid w:val="006C7105"/>
    <w:rsid w:val="006C7A5D"/>
    <w:rsid w:val="006C7F91"/>
    <w:rsid w:val="006D06AE"/>
    <w:rsid w:val="006D0A8C"/>
    <w:rsid w:val="006D0B2C"/>
    <w:rsid w:val="006D21CC"/>
    <w:rsid w:val="006D2224"/>
    <w:rsid w:val="006D30C6"/>
    <w:rsid w:val="006D5B9D"/>
    <w:rsid w:val="006D62BA"/>
    <w:rsid w:val="006D663B"/>
    <w:rsid w:val="006D6A8A"/>
    <w:rsid w:val="006D74A9"/>
    <w:rsid w:val="006D77F3"/>
    <w:rsid w:val="006D785D"/>
    <w:rsid w:val="006D7AF2"/>
    <w:rsid w:val="006D7FF5"/>
    <w:rsid w:val="006E08E4"/>
    <w:rsid w:val="006E0C46"/>
    <w:rsid w:val="006E149B"/>
    <w:rsid w:val="006E1660"/>
    <w:rsid w:val="006E214D"/>
    <w:rsid w:val="006E2241"/>
    <w:rsid w:val="006E2750"/>
    <w:rsid w:val="006E2AEC"/>
    <w:rsid w:val="006E37CA"/>
    <w:rsid w:val="006E4948"/>
    <w:rsid w:val="006E4AA5"/>
    <w:rsid w:val="006E4D6B"/>
    <w:rsid w:val="006E6370"/>
    <w:rsid w:val="006E76B8"/>
    <w:rsid w:val="006E7ED6"/>
    <w:rsid w:val="006F02C4"/>
    <w:rsid w:val="006F0381"/>
    <w:rsid w:val="006F07F2"/>
    <w:rsid w:val="006F0800"/>
    <w:rsid w:val="006F11AE"/>
    <w:rsid w:val="006F144E"/>
    <w:rsid w:val="006F1C64"/>
    <w:rsid w:val="006F232B"/>
    <w:rsid w:val="006F2AF0"/>
    <w:rsid w:val="006F2B5C"/>
    <w:rsid w:val="006F2D78"/>
    <w:rsid w:val="006F39BF"/>
    <w:rsid w:val="006F42DB"/>
    <w:rsid w:val="006F51DB"/>
    <w:rsid w:val="006F55E3"/>
    <w:rsid w:val="006F5606"/>
    <w:rsid w:val="006F5D51"/>
    <w:rsid w:val="006F5D54"/>
    <w:rsid w:val="006F66B1"/>
    <w:rsid w:val="006F7002"/>
    <w:rsid w:val="006F77E5"/>
    <w:rsid w:val="006F7C31"/>
    <w:rsid w:val="00700471"/>
    <w:rsid w:val="00700606"/>
    <w:rsid w:val="00700C75"/>
    <w:rsid w:val="00701597"/>
    <w:rsid w:val="007017A1"/>
    <w:rsid w:val="00701840"/>
    <w:rsid w:val="0070186F"/>
    <w:rsid w:val="0070250C"/>
    <w:rsid w:val="007041AE"/>
    <w:rsid w:val="00704431"/>
    <w:rsid w:val="00704960"/>
    <w:rsid w:val="00704A23"/>
    <w:rsid w:val="00704AB3"/>
    <w:rsid w:val="00704DC3"/>
    <w:rsid w:val="00704F68"/>
    <w:rsid w:val="007050BA"/>
    <w:rsid w:val="00705658"/>
    <w:rsid w:val="007056E9"/>
    <w:rsid w:val="00705DC4"/>
    <w:rsid w:val="00706CA0"/>
    <w:rsid w:val="007075F7"/>
    <w:rsid w:val="007076A7"/>
    <w:rsid w:val="007101F9"/>
    <w:rsid w:val="00710EA6"/>
    <w:rsid w:val="00710ED2"/>
    <w:rsid w:val="0071134F"/>
    <w:rsid w:val="0071184D"/>
    <w:rsid w:val="00711F44"/>
    <w:rsid w:val="00711F8A"/>
    <w:rsid w:val="00712BC2"/>
    <w:rsid w:val="00713073"/>
    <w:rsid w:val="0071336E"/>
    <w:rsid w:val="00713993"/>
    <w:rsid w:val="00714B79"/>
    <w:rsid w:val="00714ECA"/>
    <w:rsid w:val="00714FE5"/>
    <w:rsid w:val="00715642"/>
    <w:rsid w:val="00716A6C"/>
    <w:rsid w:val="00716E87"/>
    <w:rsid w:val="007176B5"/>
    <w:rsid w:val="0071773A"/>
    <w:rsid w:val="007204C3"/>
    <w:rsid w:val="00720960"/>
    <w:rsid w:val="00720C0E"/>
    <w:rsid w:val="00720FBA"/>
    <w:rsid w:val="00721634"/>
    <w:rsid w:val="0072190E"/>
    <w:rsid w:val="00722246"/>
    <w:rsid w:val="00722AFD"/>
    <w:rsid w:val="007232C8"/>
    <w:rsid w:val="007240CC"/>
    <w:rsid w:val="00724331"/>
    <w:rsid w:val="0072558F"/>
    <w:rsid w:val="00725C0D"/>
    <w:rsid w:val="007265B6"/>
    <w:rsid w:val="007271AF"/>
    <w:rsid w:val="00727ACD"/>
    <w:rsid w:val="00727AD2"/>
    <w:rsid w:val="00727F95"/>
    <w:rsid w:val="00730038"/>
    <w:rsid w:val="0073043A"/>
    <w:rsid w:val="00730AE7"/>
    <w:rsid w:val="00731F89"/>
    <w:rsid w:val="007320B9"/>
    <w:rsid w:val="00732F54"/>
    <w:rsid w:val="00733020"/>
    <w:rsid w:val="00733161"/>
    <w:rsid w:val="007343B1"/>
    <w:rsid w:val="00735346"/>
    <w:rsid w:val="00735B89"/>
    <w:rsid w:val="00735C2E"/>
    <w:rsid w:val="00735D8B"/>
    <w:rsid w:val="00736577"/>
    <w:rsid w:val="007366AE"/>
    <w:rsid w:val="00736B25"/>
    <w:rsid w:val="00737BA5"/>
    <w:rsid w:val="00737BEB"/>
    <w:rsid w:val="007413C4"/>
    <w:rsid w:val="007419F3"/>
    <w:rsid w:val="00741A6A"/>
    <w:rsid w:val="00741A71"/>
    <w:rsid w:val="00741B7D"/>
    <w:rsid w:val="00741F90"/>
    <w:rsid w:val="0074259D"/>
    <w:rsid w:val="00742AEC"/>
    <w:rsid w:val="0074351F"/>
    <w:rsid w:val="007436C6"/>
    <w:rsid w:val="007439D5"/>
    <w:rsid w:val="00744211"/>
    <w:rsid w:val="0074443E"/>
    <w:rsid w:val="00744DC2"/>
    <w:rsid w:val="00744F48"/>
    <w:rsid w:val="00744FEC"/>
    <w:rsid w:val="0074511A"/>
    <w:rsid w:val="0074552A"/>
    <w:rsid w:val="00745721"/>
    <w:rsid w:val="00745A8E"/>
    <w:rsid w:val="00745B57"/>
    <w:rsid w:val="00746526"/>
    <w:rsid w:val="00746635"/>
    <w:rsid w:val="00746B5D"/>
    <w:rsid w:val="0074775B"/>
    <w:rsid w:val="0074781D"/>
    <w:rsid w:val="00747F84"/>
    <w:rsid w:val="007521CB"/>
    <w:rsid w:val="00752852"/>
    <w:rsid w:val="00752C24"/>
    <w:rsid w:val="00752E53"/>
    <w:rsid w:val="0075345D"/>
    <w:rsid w:val="007537AB"/>
    <w:rsid w:val="00753871"/>
    <w:rsid w:val="00753B16"/>
    <w:rsid w:val="00754185"/>
    <w:rsid w:val="00754405"/>
    <w:rsid w:val="00755AF8"/>
    <w:rsid w:val="0075722D"/>
    <w:rsid w:val="00757599"/>
    <w:rsid w:val="00757D7A"/>
    <w:rsid w:val="00760116"/>
    <w:rsid w:val="0076028D"/>
    <w:rsid w:val="00760543"/>
    <w:rsid w:val="007606A8"/>
    <w:rsid w:val="00760AD7"/>
    <w:rsid w:val="00761EC3"/>
    <w:rsid w:val="00762215"/>
    <w:rsid w:val="00762A73"/>
    <w:rsid w:val="00762E6A"/>
    <w:rsid w:val="007650C8"/>
    <w:rsid w:val="00765443"/>
    <w:rsid w:val="00766DB9"/>
    <w:rsid w:val="0077037F"/>
    <w:rsid w:val="00770E37"/>
    <w:rsid w:val="007715F1"/>
    <w:rsid w:val="0077260E"/>
    <w:rsid w:val="0077263A"/>
    <w:rsid w:val="00772FA8"/>
    <w:rsid w:val="00773842"/>
    <w:rsid w:val="007738F4"/>
    <w:rsid w:val="00773BB8"/>
    <w:rsid w:val="0077416C"/>
    <w:rsid w:val="00774669"/>
    <w:rsid w:val="00774BE2"/>
    <w:rsid w:val="00774E60"/>
    <w:rsid w:val="00775520"/>
    <w:rsid w:val="007758D9"/>
    <w:rsid w:val="00775B3D"/>
    <w:rsid w:val="00775BD4"/>
    <w:rsid w:val="00775D3C"/>
    <w:rsid w:val="00776266"/>
    <w:rsid w:val="00776C93"/>
    <w:rsid w:val="007770A3"/>
    <w:rsid w:val="0078081D"/>
    <w:rsid w:val="00780BA8"/>
    <w:rsid w:val="00781462"/>
    <w:rsid w:val="00781492"/>
    <w:rsid w:val="00781BC2"/>
    <w:rsid w:val="00783184"/>
    <w:rsid w:val="007832E4"/>
    <w:rsid w:val="00783887"/>
    <w:rsid w:val="00783BD7"/>
    <w:rsid w:val="00785675"/>
    <w:rsid w:val="00785C4A"/>
    <w:rsid w:val="007862CA"/>
    <w:rsid w:val="0078693E"/>
    <w:rsid w:val="00786D75"/>
    <w:rsid w:val="0078745D"/>
    <w:rsid w:val="007876AA"/>
    <w:rsid w:val="0078774B"/>
    <w:rsid w:val="00790006"/>
    <w:rsid w:val="00790944"/>
    <w:rsid w:val="00790BBF"/>
    <w:rsid w:val="00791554"/>
    <w:rsid w:val="00792257"/>
    <w:rsid w:val="00792ADB"/>
    <w:rsid w:val="00792B8F"/>
    <w:rsid w:val="00793801"/>
    <w:rsid w:val="00793F98"/>
    <w:rsid w:val="0079467E"/>
    <w:rsid w:val="00794906"/>
    <w:rsid w:val="00794B60"/>
    <w:rsid w:val="00794E6B"/>
    <w:rsid w:val="0079501C"/>
    <w:rsid w:val="00795856"/>
    <w:rsid w:val="007961F5"/>
    <w:rsid w:val="007961FC"/>
    <w:rsid w:val="007962A9"/>
    <w:rsid w:val="0079673B"/>
    <w:rsid w:val="00796915"/>
    <w:rsid w:val="00797AA8"/>
    <w:rsid w:val="00797D30"/>
    <w:rsid w:val="007A00FF"/>
    <w:rsid w:val="007A1653"/>
    <w:rsid w:val="007A195C"/>
    <w:rsid w:val="007A2170"/>
    <w:rsid w:val="007A2704"/>
    <w:rsid w:val="007A3643"/>
    <w:rsid w:val="007A37BB"/>
    <w:rsid w:val="007A46AD"/>
    <w:rsid w:val="007A518C"/>
    <w:rsid w:val="007A619E"/>
    <w:rsid w:val="007A71D8"/>
    <w:rsid w:val="007A7481"/>
    <w:rsid w:val="007A7604"/>
    <w:rsid w:val="007A7DCB"/>
    <w:rsid w:val="007B02F6"/>
    <w:rsid w:val="007B0321"/>
    <w:rsid w:val="007B05B9"/>
    <w:rsid w:val="007B0A54"/>
    <w:rsid w:val="007B0BA7"/>
    <w:rsid w:val="007B11DE"/>
    <w:rsid w:val="007B1E9D"/>
    <w:rsid w:val="007B1FF4"/>
    <w:rsid w:val="007B3605"/>
    <w:rsid w:val="007B3DF1"/>
    <w:rsid w:val="007B4878"/>
    <w:rsid w:val="007B511D"/>
    <w:rsid w:val="007B5283"/>
    <w:rsid w:val="007B5EFA"/>
    <w:rsid w:val="007B6141"/>
    <w:rsid w:val="007B65E0"/>
    <w:rsid w:val="007B6AC9"/>
    <w:rsid w:val="007B6F78"/>
    <w:rsid w:val="007B727E"/>
    <w:rsid w:val="007B75D6"/>
    <w:rsid w:val="007B764C"/>
    <w:rsid w:val="007B79EE"/>
    <w:rsid w:val="007C0411"/>
    <w:rsid w:val="007C087D"/>
    <w:rsid w:val="007C0BAE"/>
    <w:rsid w:val="007C15F5"/>
    <w:rsid w:val="007C1AE2"/>
    <w:rsid w:val="007C216F"/>
    <w:rsid w:val="007C22AC"/>
    <w:rsid w:val="007C2570"/>
    <w:rsid w:val="007C2684"/>
    <w:rsid w:val="007C2F27"/>
    <w:rsid w:val="007C30FE"/>
    <w:rsid w:val="007C32CA"/>
    <w:rsid w:val="007C368D"/>
    <w:rsid w:val="007C38F5"/>
    <w:rsid w:val="007C3CC8"/>
    <w:rsid w:val="007C43CC"/>
    <w:rsid w:val="007C49D8"/>
    <w:rsid w:val="007C4A16"/>
    <w:rsid w:val="007C4A82"/>
    <w:rsid w:val="007C53CE"/>
    <w:rsid w:val="007C5FEF"/>
    <w:rsid w:val="007C61BF"/>
    <w:rsid w:val="007C6A62"/>
    <w:rsid w:val="007C7748"/>
    <w:rsid w:val="007D1043"/>
    <w:rsid w:val="007D145D"/>
    <w:rsid w:val="007D152E"/>
    <w:rsid w:val="007D1543"/>
    <w:rsid w:val="007D1CB1"/>
    <w:rsid w:val="007D367E"/>
    <w:rsid w:val="007D4611"/>
    <w:rsid w:val="007D4FF9"/>
    <w:rsid w:val="007D5223"/>
    <w:rsid w:val="007D57BA"/>
    <w:rsid w:val="007D5B04"/>
    <w:rsid w:val="007D5FC4"/>
    <w:rsid w:val="007D6BD9"/>
    <w:rsid w:val="007D7070"/>
    <w:rsid w:val="007D717B"/>
    <w:rsid w:val="007D7A20"/>
    <w:rsid w:val="007D7FBE"/>
    <w:rsid w:val="007E01B6"/>
    <w:rsid w:val="007E0F34"/>
    <w:rsid w:val="007E1071"/>
    <w:rsid w:val="007E152C"/>
    <w:rsid w:val="007E1706"/>
    <w:rsid w:val="007E189B"/>
    <w:rsid w:val="007E1A8E"/>
    <w:rsid w:val="007E1B0A"/>
    <w:rsid w:val="007E21C2"/>
    <w:rsid w:val="007E2406"/>
    <w:rsid w:val="007E2515"/>
    <w:rsid w:val="007E291B"/>
    <w:rsid w:val="007E2B9E"/>
    <w:rsid w:val="007E30CC"/>
    <w:rsid w:val="007E4B26"/>
    <w:rsid w:val="007E5782"/>
    <w:rsid w:val="007E5ADB"/>
    <w:rsid w:val="007E7336"/>
    <w:rsid w:val="007E764C"/>
    <w:rsid w:val="007E79D2"/>
    <w:rsid w:val="007F08C9"/>
    <w:rsid w:val="007F0EDB"/>
    <w:rsid w:val="007F0FDC"/>
    <w:rsid w:val="007F1114"/>
    <w:rsid w:val="007F12D6"/>
    <w:rsid w:val="007F14DA"/>
    <w:rsid w:val="007F1932"/>
    <w:rsid w:val="007F1940"/>
    <w:rsid w:val="007F2493"/>
    <w:rsid w:val="007F28DF"/>
    <w:rsid w:val="007F40A9"/>
    <w:rsid w:val="007F471B"/>
    <w:rsid w:val="007F49DA"/>
    <w:rsid w:val="007F4BAE"/>
    <w:rsid w:val="007F56FB"/>
    <w:rsid w:val="007F6012"/>
    <w:rsid w:val="007F6594"/>
    <w:rsid w:val="007F70C6"/>
    <w:rsid w:val="008006C7"/>
    <w:rsid w:val="008007A9"/>
    <w:rsid w:val="00800FFE"/>
    <w:rsid w:val="00801B7C"/>
    <w:rsid w:val="00802246"/>
    <w:rsid w:val="00803859"/>
    <w:rsid w:val="00803B93"/>
    <w:rsid w:val="008041A5"/>
    <w:rsid w:val="00804529"/>
    <w:rsid w:val="00804A90"/>
    <w:rsid w:val="00804C32"/>
    <w:rsid w:val="0080536B"/>
    <w:rsid w:val="008056FF"/>
    <w:rsid w:val="00805DF2"/>
    <w:rsid w:val="008069E4"/>
    <w:rsid w:val="00806EC8"/>
    <w:rsid w:val="00807037"/>
    <w:rsid w:val="00807E65"/>
    <w:rsid w:val="00810073"/>
    <w:rsid w:val="00810118"/>
    <w:rsid w:val="008101B3"/>
    <w:rsid w:val="008108F8"/>
    <w:rsid w:val="00810DA7"/>
    <w:rsid w:val="0081114B"/>
    <w:rsid w:val="008119B4"/>
    <w:rsid w:val="00811C0A"/>
    <w:rsid w:val="00812158"/>
    <w:rsid w:val="00812444"/>
    <w:rsid w:val="00812AC1"/>
    <w:rsid w:val="00813227"/>
    <w:rsid w:val="008133FF"/>
    <w:rsid w:val="0081355F"/>
    <w:rsid w:val="00814B10"/>
    <w:rsid w:val="00814B69"/>
    <w:rsid w:val="00814C83"/>
    <w:rsid w:val="00814D68"/>
    <w:rsid w:val="00814E0F"/>
    <w:rsid w:val="00815A25"/>
    <w:rsid w:val="00817C4B"/>
    <w:rsid w:val="00817FCA"/>
    <w:rsid w:val="00820A77"/>
    <w:rsid w:val="0082105D"/>
    <w:rsid w:val="00821F67"/>
    <w:rsid w:val="00822162"/>
    <w:rsid w:val="008222FD"/>
    <w:rsid w:val="00822348"/>
    <w:rsid w:val="008225C9"/>
    <w:rsid w:val="00822F8E"/>
    <w:rsid w:val="008231F3"/>
    <w:rsid w:val="0082339A"/>
    <w:rsid w:val="0082481D"/>
    <w:rsid w:val="0082509F"/>
    <w:rsid w:val="0082675B"/>
    <w:rsid w:val="0082720B"/>
    <w:rsid w:val="00827F74"/>
    <w:rsid w:val="00830500"/>
    <w:rsid w:val="0083068D"/>
    <w:rsid w:val="00831733"/>
    <w:rsid w:val="00831C17"/>
    <w:rsid w:val="00831C27"/>
    <w:rsid w:val="00831D6D"/>
    <w:rsid w:val="008331A3"/>
    <w:rsid w:val="00833516"/>
    <w:rsid w:val="00833748"/>
    <w:rsid w:val="008344D5"/>
    <w:rsid w:val="0083500C"/>
    <w:rsid w:val="00835014"/>
    <w:rsid w:val="008351F3"/>
    <w:rsid w:val="008353D8"/>
    <w:rsid w:val="00835EC4"/>
    <w:rsid w:val="0083630E"/>
    <w:rsid w:val="00836EF7"/>
    <w:rsid w:val="008373A2"/>
    <w:rsid w:val="00840292"/>
    <w:rsid w:val="00840A30"/>
    <w:rsid w:val="00840BDF"/>
    <w:rsid w:val="00840E4F"/>
    <w:rsid w:val="00841097"/>
    <w:rsid w:val="008416E6"/>
    <w:rsid w:val="008417AF"/>
    <w:rsid w:val="0084193A"/>
    <w:rsid w:val="00841D3D"/>
    <w:rsid w:val="00842ED4"/>
    <w:rsid w:val="0084371E"/>
    <w:rsid w:val="00843745"/>
    <w:rsid w:val="008438CE"/>
    <w:rsid w:val="00844571"/>
    <w:rsid w:val="00844595"/>
    <w:rsid w:val="00844D5E"/>
    <w:rsid w:val="00844E09"/>
    <w:rsid w:val="00845089"/>
    <w:rsid w:val="008452EF"/>
    <w:rsid w:val="0084599D"/>
    <w:rsid w:val="008463A2"/>
    <w:rsid w:val="00846937"/>
    <w:rsid w:val="00846ADF"/>
    <w:rsid w:val="00846E77"/>
    <w:rsid w:val="008470DD"/>
    <w:rsid w:val="008472DD"/>
    <w:rsid w:val="00847583"/>
    <w:rsid w:val="00847B3E"/>
    <w:rsid w:val="00847BFC"/>
    <w:rsid w:val="00850217"/>
    <w:rsid w:val="00850349"/>
    <w:rsid w:val="0085079D"/>
    <w:rsid w:val="0085082C"/>
    <w:rsid w:val="008509B2"/>
    <w:rsid w:val="00851388"/>
    <w:rsid w:val="00851BCC"/>
    <w:rsid w:val="008525C7"/>
    <w:rsid w:val="00852697"/>
    <w:rsid w:val="00852EDE"/>
    <w:rsid w:val="00853537"/>
    <w:rsid w:val="0085467C"/>
    <w:rsid w:val="00855110"/>
    <w:rsid w:val="00855B80"/>
    <w:rsid w:val="008567CD"/>
    <w:rsid w:val="00857063"/>
    <w:rsid w:val="00857E9C"/>
    <w:rsid w:val="00861271"/>
    <w:rsid w:val="0086130B"/>
    <w:rsid w:val="008617BE"/>
    <w:rsid w:val="00861844"/>
    <w:rsid w:val="00861A5A"/>
    <w:rsid w:val="00862838"/>
    <w:rsid w:val="008628DF"/>
    <w:rsid w:val="00863128"/>
    <w:rsid w:val="00863B07"/>
    <w:rsid w:val="00863F3F"/>
    <w:rsid w:val="008643BA"/>
    <w:rsid w:val="00864D3C"/>
    <w:rsid w:val="00865258"/>
    <w:rsid w:val="008656F7"/>
    <w:rsid w:val="00866C7F"/>
    <w:rsid w:val="00867D15"/>
    <w:rsid w:val="00867EB6"/>
    <w:rsid w:val="00870121"/>
    <w:rsid w:val="00870617"/>
    <w:rsid w:val="00870664"/>
    <w:rsid w:val="00870AD8"/>
    <w:rsid w:val="008717F2"/>
    <w:rsid w:val="00871CD7"/>
    <w:rsid w:val="0087341F"/>
    <w:rsid w:val="00873857"/>
    <w:rsid w:val="008739E5"/>
    <w:rsid w:val="00873DAF"/>
    <w:rsid w:val="00874619"/>
    <w:rsid w:val="0087464F"/>
    <w:rsid w:val="00874A27"/>
    <w:rsid w:val="00874B1D"/>
    <w:rsid w:val="00874C09"/>
    <w:rsid w:val="008757E4"/>
    <w:rsid w:val="00876083"/>
    <w:rsid w:val="0087665F"/>
    <w:rsid w:val="00876D14"/>
    <w:rsid w:val="00876D48"/>
    <w:rsid w:val="008811B6"/>
    <w:rsid w:val="00881354"/>
    <w:rsid w:val="00881355"/>
    <w:rsid w:val="00881CD8"/>
    <w:rsid w:val="00882104"/>
    <w:rsid w:val="00882256"/>
    <w:rsid w:val="0088263D"/>
    <w:rsid w:val="00884D04"/>
    <w:rsid w:val="0088588A"/>
    <w:rsid w:val="00885915"/>
    <w:rsid w:val="00885B16"/>
    <w:rsid w:val="00885BFC"/>
    <w:rsid w:val="008868B4"/>
    <w:rsid w:val="008876AA"/>
    <w:rsid w:val="00887C3D"/>
    <w:rsid w:val="0089073B"/>
    <w:rsid w:val="00891330"/>
    <w:rsid w:val="00891588"/>
    <w:rsid w:val="00891FC3"/>
    <w:rsid w:val="00893AB1"/>
    <w:rsid w:val="00893C35"/>
    <w:rsid w:val="00893CC5"/>
    <w:rsid w:val="0089412B"/>
    <w:rsid w:val="008945FF"/>
    <w:rsid w:val="00895430"/>
    <w:rsid w:val="00895694"/>
    <w:rsid w:val="00895E78"/>
    <w:rsid w:val="00895F7D"/>
    <w:rsid w:val="00896509"/>
    <w:rsid w:val="0089690C"/>
    <w:rsid w:val="008A0644"/>
    <w:rsid w:val="008A1135"/>
    <w:rsid w:val="008A27ED"/>
    <w:rsid w:val="008A376E"/>
    <w:rsid w:val="008A4114"/>
    <w:rsid w:val="008A44DD"/>
    <w:rsid w:val="008A497D"/>
    <w:rsid w:val="008A4DC8"/>
    <w:rsid w:val="008A5189"/>
    <w:rsid w:val="008A5663"/>
    <w:rsid w:val="008A5E0C"/>
    <w:rsid w:val="008A6408"/>
    <w:rsid w:val="008A66A5"/>
    <w:rsid w:val="008A6C62"/>
    <w:rsid w:val="008A71FC"/>
    <w:rsid w:val="008A781B"/>
    <w:rsid w:val="008B0325"/>
    <w:rsid w:val="008B0465"/>
    <w:rsid w:val="008B175A"/>
    <w:rsid w:val="008B1DD4"/>
    <w:rsid w:val="008B1E03"/>
    <w:rsid w:val="008B1FD9"/>
    <w:rsid w:val="008B24AC"/>
    <w:rsid w:val="008B2984"/>
    <w:rsid w:val="008B32A2"/>
    <w:rsid w:val="008B4224"/>
    <w:rsid w:val="008B4A90"/>
    <w:rsid w:val="008B4C8F"/>
    <w:rsid w:val="008B5125"/>
    <w:rsid w:val="008B54CC"/>
    <w:rsid w:val="008B598C"/>
    <w:rsid w:val="008B612D"/>
    <w:rsid w:val="008B68DA"/>
    <w:rsid w:val="008B7609"/>
    <w:rsid w:val="008C00DA"/>
    <w:rsid w:val="008C0145"/>
    <w:rsid w:val="008C05CA"/>
    <w:rsid w:val="008C1475"/>
    <w:rsid w:val="008C1B9E"/>
    <w:rsid w:val="008C23A3"/>
    <w:rsid w:val="008C2D6E"/>
    <w:rsid w:val="008C3B4B"/>
    <w:rsid w:val="008C4699"/>
    <w:rsid w:val="008C5472"/>
    <w:rsid w:val="008C5EE2"/>
    <w:rsid w:val="008C6ED3"/>
    <w:rsid w:val="008C72D5"/>
    <w:rsid w:val="008C7430"/>
    <w:rsid w:val="008D0788"/>
    <w:rsid w:val="008D0845"/>
    <w:rsid w:val="008D0AF3"/>
    <w:rsid w:val="008D19CE"/>
    <w:rsid w:val="008D1FF3"/>
    <w:rsid w:val="008D313F"/>
    <w:rsid w:val="008D341F"/>
    <w:rsid w:val="008D34F1"/>
    <w:rsid w:val="008D34F3"/>
    <w:rsid w:val="008D4432"/>
    <w:rsid w:val="008D4574"/>
    <w:rsid w:val="008D4759"/>
    <w:rsid w:val="008D4829"/>
    <w:rsid w:val="008D4B8E"/>
    <w:rsid w:val="008D5891"/>
    <w:rsid w:val="008D5BE2"/>
    <w:rsid w:val="008D60CF"/>
    <w:rsid w:val="008D64B7"/>
    <w:rsid w:val="008D7177"/>
    <w:rsid w:val="008D7289"/>
    <w:rsid w:val="008D799C"/>
    <w:rsid w:val="008E0A70"/>
    <w:rsid w:val="008E0C6F"/>
    <w:rsid w:val="008E1684"/>
    <w:rsid w:val="008E2071"/>
    <w:rsid w:val="008E210C"/>
    <w:rsid w:val="008E2EC3"/>
    <w:rsid w:val="008E2F47"/>
    <w:rsid w:val="008E3739"/>
    <w:rsid w:val="008E3B99"/>
    <w:rsid w:val="008E3CB4"/>
    <w:rsid w:val="008E44C8"/>
    <w:rsid w:val="008E4B98"/>
    <w:rsid w:val="008E4E24"/>
    <w:rsid w:val="008E4F6B"/>
    <w:rsid w:val="008E56E0"/>
    <w:rsid w:val="008E6662"/>
    <w:rsid w:val="008E66E2"/>
    <w:rsid w:val="008E6FCB"/>
    <w:rsid w:val="008E70C6"/>
    <w:rsid w:val="008E7582"/>
    <w:rsid w:val="008E77C5"/>
    <w:rsid w:val="008F1161"/>
    <w:rsid w:val="008F1C0D"/>
    <w:rsid w:val="008F1E43"/>
    <w:rsid w:val="008F24FE"/>
    <w:rsid w:val="008F3504"/>
    <w:rsid w:val="008F43E0"/>
    <w:rsid w:val="008F50E5"/>
    <w:rsid w:val="008F565F"/>
    <w:rsid w:val="008F5D3C"/>
    <w:rsid w:val="008F5F4C"/>
    <w:rsid w:val="008F5FB1"/>
    <w:rsid w:val="008F610B"/>
    <w:rsid w:val="008F6863"/>
    <w:rsid w:val="008F6BD4"/>
    <w:rsid w:val="008F6D69"/>
    <w:rsid w:val="008F71C2"/>
    <w:rsid w:val="008F7541"/>
    <w:rsid w:val="008F775C"/>
    <w:rsid w:val="009005BD"/>
    <w:rsid w:val="00900605"/>
    <w:rsid w:val="00901657"/>
    <w:rsid w:val="00901C7E"/>
    <w:rsid w:val="00902EA9"/>
    <w:rsid w:val="0090323B"/>
    <w:rsid w:val="00903E5F"/>
    <w:rsid w:val="00904D86"/>
    <w:rsid w:val="00905816"/>
    <w:rsid w:val="00905C77"/>
    <w:rsid w:val="00905D24"/>
    <w:rsid w:val="00906BF9"/>
    <w:rsid w:val="009079E9"/>
    <w:rsid w:val="009101A8"/>
    <w:rsid w:val="00910751"/>
    <w:rsid w:val="00910A73"/>
    <w:rsid w:val="00910C65"/>
    <w:rsid w:val="00911CC8"/>
    <w:rsid w:val="00911F83"/>
    <w:rsid w:val="00912609"/>
    <w:rsid w:val="009128F6"/>
    <w:rsid w:val="0091291A"/>
    <w:rsid w:val="00912AF1"/>
    <w:rsid w:val="00912D8D"/>
    <w:rsid w:val="009130E1"/>
    <w:rsid w:val="00913749"/>
    <w:rsid w:val="00913E79"/>
    <w:rsid w:val="00913EA1"/>
    <w:rsid w:val="00913EDC"/>
    <w:rsid w:val="00913F1F"/>
    <w:rsid w:val="00914E76"/>
    <w:rsid w:val="0091535E"/>
    <w:rsid w:val="0091560E"/>
    <w:rsid w:val="009157A6"/>
    <w:rsid w:val="00915AC1"/>
    <w:rsid w:val="00916E93"/>
    <w:rsid w:val="00916F6C"/>
    <w:rsid w:val="00917A14"/>
    <w:rsid w:val="00917E65"/>
    <w:rsid w:val="00920380"/>
    <w:rsid w:val="00920F41"/>
    <w:rsid w:val="00921084"/>
    <w:rsid w:val="009213C4"/>
    <w:rsid w:val="00921CD4"/>
    <w:rsid w:val="00921CE1"/>
    <w:rsid w:val="00922A1B"/>
    <w:rsid w:val="00922CA0"/>
    <w:rsid w:val="0092418D"/>
    <w:rsid w:val="009242F3"/>
    <w:rsid w:val="009249B1"/>
    <w:rsid w:val="00924E7F"/>
    <w:rsid w:val="00925F37"/>
    <w:rsid w:val="009265AC"/>
    <w:rsid w:val="00926665"/>
    <w:rsid w:val="00927382"/>
    <w:rsid w:val="00930C1B"/>
    <w:rsid w:val="00931776"/>
    <w:rsid w:val="00932093"/>
    <w:rsid w:val="00932CCB"/>
    <w:rsid w:val="00933299"/>
    <w:rsid w:val="009340E4"/>
    <w:rsid w:val="00935D57"/>
    <w:rsid w:val="00935FF9"/>
    <w:rsid w:val="009361C1"/>
    <w:rsid w:val="009362DB"/>
    <w:rsid w:val="009366D8"/>
    <w:rsid w:val="009367A1"/>
    <w:rsid w:val="00936974"/>
    <w:rsid w:val="00936D6C"/>
    <w:rsid w:val="00936E63"/>
    <w:rsid w:val="0093732F"/>
    <w:rsid w:val="00937379"/>
    <w:rsid w:val="00937C6E"/>
    <w:rsid w:val="009415F6"/>
    <w:rsid w:val="009417D9"/>
    <w:rsid w:val="009418D1"/>
    <w:rsid w:val="00941BEA"/>
    <w:rsid w:val="00942A56"/>
    <w:rsid w:val="00943876"/>
    <w:rsid w:val="00944297"/>
    <w:rsid w:val="009442A8"/>
    <w:rsid w:val="00944817"/>
    <w:rsid w:val="00944CC5"/>
    <w:rsid w:val="009452AE"/>
    <w:rsid w:val="009456BD"/>
    <w:rsid w:val="00945ADB"/>
    <w:rsid w:val="00945FDA"/>
    <w:rsid w:val="00946057"/>
    <w:rsid w:val="00946472"/>
    <w:rsid w:val="0094692F"/>
    <w:rsid w:val="00946B4D"/>
    <w:rsid w:val="00946C2A"/>
    <w:rsid w:val="00946CDA"/>
    <w:rsid w:val="00947174"/>
    <w:rsid w:val="009479FF"/>
    <w:rsid w:val="00947F8C"/>
    <w:rsid w:val="00950B96"/>
    <w:rsid w:val="00952971"/>
    <w:rsid w:val="0095349D"/>
    <w:rsid w:val="009535E9"/>
    <w:rsid w:val="00953FC2"/>
    <w:rsid w:val="0095400C"/>
    <w:rsid w:val="009548CE"/>
    <w:rsid w:val="0095492D"/>
    <w:rsid w:val="00954F93"/>
    <w:rsid w:val="0095598D"/>
    <w:rsid w:val="00955B07"/>
    <w:rsid w:val="00955E65"/>
    <w:rsid w:val="00955F14"/>
    <w:rsid w:val="00956731"/>
    <w:rsid w:val="00956AC7"/>
    <w:rsid w:val="009572B7"/>
    <w:rsid w:val="00957661"/>
    <w:rsid w:val="009602BA"/>
    <w:rsid w:val="009602E2"/>
    <w:rsid w:val="00960B65"/>
    <w:rsid w:val="00960C08"/>
    <w:rsid w:val="0096114F"/>
    <w:rsid w:val="00961DB3"/>
    <w:rsid w:val="009620D9"/>
    <w:rsid w:val="009620F7"/>
    <w:rsid w:val="00962179"/>
    <w:rsid w:val="00962306"/>
    <w:rsid w:val="00962370"/>
    <w:rsid w:val="00962515"/>
    <w:rsid w:val="009626C8"/>
    <w:rsid w:val="0096276B"/>
    <w:rsid w:val="0096284E"/>
    <w:rsid w:val="00962E1C"/>
    <w:rsid w:val="009643B2"/>
    <w:rsid w:val="00964551"/>
    <w:rsid w:val="00964BD9"/>
    <w:rsid w:val="00964EAD"/>
    <w:rsid w:val="00964FA6"/>
    <w:rsid w:val="00965EE5"/>
    <w:rsid w:val="0096609A"/>
    <w:rsid w:val="00966287"/>
    <w:rsid w:val="00966C72"/>
    <w:rsid w:val="00966E05"/>
    <w:rsid w:val="009676B2"/>
    <w:rsid w:val="0097003E"/>
    <w:rsid w:val="00970357"/>
    <w:rsid w:val="0097093C"/>
    <w:rsid w:val="00970BC9"/>
    <w:rsid w:val="00970DA3"/>
    <w:rsid w:val="00971384"/>
    <w:rsid w:val="009714CC"/>
    <w:rsid w:val="00971661"/>
    <w:rsid w:val="009720E9"/>
    <w:rsid w:val="00973BB3"/>
    <w:rsid w:val="00973C84"/>
    <w:rsid w:val="009742CE"/>
    <w:rsid w:val="009750D8"/>
    <w:rsid w:val="00975180"/>
    <w:rsid w:val="00975B1A"/>
    <w:rsid w:val="00975C01"/>
    <w:rsid w:val="00975DFC"/>
    <w:rsid w:val="009764A4"/>
    <w:rsid w:val="00976D9F"/>
    <w:rsid w:val="0097770F"/>
    <w:rsid w:val="00980434"/>
    <w:rsid w:val="00980444"/>
    <w:rsid w:val="00980BF3"/>
    <w:rsid w:val="0098182B"/>
    <w:rsid w:val="00981B12"/>
    <w:rsid w:val="00981F02"/>
    <w:rsid w:val="009820DF"/>
    <w:rsid w:val="00982856"/>
    <w:rsid w:val="00982C05"/>
    <w:rsid w:val="00982EA2"/>
    <w:rsid w:val="00982FCF"/>
    <w:rsid w:val="009841B6"/>
    <w:rsid w:val="0098493E"/>
    <w:rsid w:val="00985EA9"/>
    <w:rsid w:val="009875B4"/>
    <w:rsid w:val="00987EBA"/>
    <w:rsid w:val="0099001D"/>
    <w:rsid w:val="00990031"/>
    <w:rsid w:val="00990AAD"/>
    <w:rsid w:val="00990D76"/>
    <w:rsid w:val="00991236"/>
    <w:rsid w:val="009913A1"/>
    <w:rsid w:val="00991D6C"/>
    <w:rsid w:val="00992C77"/>
    <w:rsid w:val="00992D54"/>
    <w:rsid w:val="00992DA5"/>
    <w:rsid w:val="00992FBD"/>
    <w:rsid w:val="00993A69"/>
    <w:rsid w:val="00994773"/>
    <w:rsid w:val="00994FD6"/>
    <w:rsid w:val="00995677"/>
    <w:rsid w:val="009957B9"/>
    <w:rsid w:val="00995B62"/>
    <w:rsid w:val="00995D4E"/>
    <w:rsid w:val="009971D1"/>
    <w:rsid w:val="009974C8"/>
    <w:rsid w:val="00997C6F"/>
    <w:rsid w:val="009A0418"/>
    <w:rsid w:val="009A0636"/>
    <w:rsid w:val="009A0AE9"/>
    <w:rsid w:val="009A136A"/>
    <w:rsid w:val="009A1680"/>
    <w:rsid w:val="009A16B2"/>
    <w:rsid w:val="009A17A4"/>
    <w:rsid w:val="009A25CF"/>
    <w:rsid w:val="009A26B4"/>
    <w:rsid w:val="009A4871"/>
    <w:rsid w:val="009A4AA8"/>
    <w:rsid w:val="009A53F9"/>
    <w:rsid w:val="009A5D11"/>
    <w:rsid w:val="009A70F2"/>
    <w:rsid w:val="009A799A"/>
    <w:rsid w:val="009A799D"/>
    <w:rsid w:val="009A79DE"/>
    <w:rsid w:val="009A7D44"/>
    <w:rsid w:val="009B0107"/>
    <w:rsid w:val="009B0F5E"/>
    <w:rsid w:val="009B0FD0"/>
    <w:rsid w:val="009B10F7"/>
    <w:rsid w:val="009B1967"/>
    <w:rsid w:val="009B244E"/>
    <w:rsid w:val="009B25D3"/>
    <w:rsid w:val="009B2B9B"/>
    <w:rsid w:val="009B4949"/>
    <w:rsid w:val="009B4E5E"/>
    <w:rsid w:val="009B4F0E"/>
    <w:rsid w:val="009B5DB1"/>
    <w:rsid w:val="009B6056"/>
    <w:rsid w:val="009B67B6"/>
    <w:rsid w:val="009B6E36"/>
    <w:rsid w:val="009B799F"/>
    <w:rsid w:val="009B79B3"/>
    <w:rsid w:val="009B7E71"/>
    <w:rsid w:val="009C03F5"/>
    <w:rsid w:val="009C0A60"/>
    <w:rsid w:val="009C1811"/>
    <w:rsid w:val="009C19D0"/>
    <w:rsid w:val="009C26D8"/>
    <w:rsid w:val="009C33C1"/>
    <w:rsid w:val="009C481B"/>
    <w:rsid w:val="009C57CB"/>
    <w:rsid w:val="009C64AA"/>
    <w:rsid w:val="009C686D"/>
    <w:rsid w:val="009C7D28"/>
    <w:rsid w:val="009D000C"/>
    <w:rsid w:val="009D1A9B"/>
    <w:rsid w:val="009D1B8A"/>
    <w:rsid w:val="009D280E"/>
    <w:rsid w:val="009D3422"/>
    <w:rsid w:val="009D385F"/>
    <w:rsid w:val="009D3877"/>
    <w:rsid w:val="009D3C16"/>
    <w:rsid w:val="009D528E"/>
    <w:rsid w:val="009D546D"/>
    <w:rsid w:val="009D621C"/>
    <w:rsid w:val="009D63FD"/>
    <w:rsid w:val="009D689C"/>
    <w:rsid w:val="009D6E98"/>
    <w:rsid w:val="009D7159"/>
    <w:rsid w:val="009D7636"/>
    <w:rsid w:val="009D787E"/>
    <w:rsid w:val="009E0617"/>
    <w:rsid w:val="009E0A7B"/>
    <w:rsid w:val="009E0DE8"/>
    <w:rsid w:val="009E18A9"/>
    <w:rsid w:val="009E23E3"/>
    <w:rsid w:val="009E24F2"/>
    <w:rsid w:val="009E353D"/>
    <w:rsid w:val="009E4010"/>
    <w:rsid w:val="009E4655"/>
    <w:rsid w:val="009E4E31"/>
    <w:rsid w:val="009E505D"/>
    <w:rsid w:val="009E54B4"/>
    <w:rsid w:val="009E54C6"/>
    <w:rsid w:val="009E5766"/>
    <w:rsid w:val="009E5AC3"/>
    <w:rsid w:val="009E6321"/>
    <w:rsid w:val="009E727C"/>
    <w:rsid w:val="009E7331"/>
    <w:rsid w:val="009E7930"/>
    <w:rsid w:val="009F0ED7"/>
    <w:rsid w:val="009F1175"/>
    <w:rsid w:val="009F11E6"/>
    <w:rsid w:val="009F163B"/>
    <w:rsid w:val="009F1B88"/>
    <w:rsid w:val="009F26B5"/>
    <w:rsid w:val="009F2B69"/>
    <w:rsid w:val="009F2C2A"/>
    <w:rsid w:val="009F2E1E"/>
    <w:rsid w:val="009F3E33"/>
    <w:rsid w:val="009F3E8F"/>
    <w:rsid w:val="009F5565"/>
    <w:rsid w:val="009F587B"/>
    <w:rsid w:val="009F5DB7"/>
    <w:rsid w:val="009F60C7"/>
    <w:rsid w:val="009F6D98"/>
    <w:rsid w:val="009F769E"/>
    <w:rsid w:val="00A00145"/>
    <w:rsid w:val="00A0015E"/>
    <w:rsid w:val="00A0076F"/>
    <w:rsid w:val="00A00A8A"/>
    <w:rsid w:val="00A00EC2"/>
    <w:rsid w:val="00A020F1"/>
    <w:rsid w:val="00A0240C"/>
    <w:rsid w:val="00A02BD9"/>
    <w:rsid w:val="00A04686"/>
    <w:rsid w:val="00A0486C"/>
    <w:rsid w:val="00A05366"/>
    <w:rsid w:val="00A05464"/>
    <w:rsid w:val="00A059F0"/>
    <w:rsid w:val="00A05AD5"/>
    <w:rsid w:val="00A05FF9"/>
    <w:rsid w:val="00A0682E"/>
    <w:rsid w:val="00A0723B"/>
    <w:rsid w:val="00A072A2"/>
    <w:rsid w:val="00A1131E"/>
    <w:rsid w:val="00A1140C"/>
    <w:rsid w:val="00A118BF"/>
    <w:rsid w:val="00A119B6"/>
    <w:rsid w:val="00A11D0D"/>
    <w:rsid w:val="00A1229C"/>
    <w:rsid w:val="00A129D7"/>
    <w:rsid w:val="00A12DA4"/>
    <w:rsid w:val="00A14624"/>
    <w:rsid w:val="00A14F82"/>
    <w:rsid w:val="00A15115"/>
    <w:rsid w:val="00A153D0"/>
    <w:rsid w:val="00A153E0"/>
    <w:rsid w:val="00A1589B"/>
    <w:rsid w:val="00A16489"/>
    <w:rsid w:val="00A1782E"/>
    <w:rsid w:val="00A178B6"/>
    <w:rsid w:val="00A17CB8"/>
    <w:rsid w:val="00A17EB0"/>
    <w:rsid w:val="00A17F05"/>
    <w:rsid w:val="00A20A44"/>
    <w:rsid w:val="00A2227B"/>
    <w:rsid w:val="00A22B8C"/>
    <w:rsid w:val="00A238F0"/>
    <w:rsid w:val="00A23E68"/>
    <w:rsid w:val="00A24025"/>
    <w:rsid w:val="00A2491C"/>
    <w:rsid w:val="00A25496"/>
    <w:rsid w:val="00A25B87"/>
    <w:rsid w:val="00A26DD2"/>
    <w:rsid w:val="00A27014"/>
    <w:rsid w:val="00A273CE"/>
    <w:rsid w:val="00A27B4C"/>
    <w:rsid w:val="00A313E3"/>
    <w:rsid w:val="00A31CAF"/>
    <w:rsid w:val="00A31F14"/>
    <w:rsid w:val="00A320FE"/>
    <w:rsid w:val="00A3214E"/>
    <w:rsid w:val="00A328EC"/>
    <w:rsid w:val="00A339E6"/>
    <w:rsid w:val="00A33D60"/>
    <w:rsid w:val="00A34E10"/>
    <w:rsid w:val="00A34E49"/>
    <w:rsid w:val="00A36115"/>
    <w:rsid w:val="00A36434"/>
    <w:rsid w:val="00A36F5A"/>
    <w:rsid w:val="00A37488"/>
    <w:rsid w:val="00A37B23"/>
    <w:rsid w:val="00A4091C"/>
    <w:rsid w:val="00A40CCB"/>
    <w:rsid w:val="00A41DCC"/>
    <w:rsid w:val="00A42291"/>
    <w:rsid w:val="00A42EF3"/>
    <w:rsid w:val="00A43936"/>
    <w:rsid w:val="00A43BB1"/>
    <w:rsid w:val="00A444B0"/>
    <w:rsid w:val="00A44641"/>
    <w:rsid w:val="00A44A13"/>
    <w:rsid w:val="00A4532F"/>
    <w:rsid w:val="00A45FB8"/>
    <w:rsid w:val="00A469C6"/>
    <w:rsid w:val="00A46EF6"/>
    <w:rsid w:val="00A479C2"/>
    <w:rsid w:val="00A51A86"/>
    <w:rsid w:val="00A51B23"/>
    <w:rsid w:val="00A524C1"/>
    <w:rsid w:val="00A525F9"/>
    <w:rsid w:val="00A5357F"/>
    <w:rsid w:val="00A53A72"/>
    <w:rsid w:val="00A53C00"/>
    <w:rsid w:val="00A54A99"/>
    <w:rsid w:val="00A5528C"/>
    <w:rsid w:val="00A555C2"/>
    <w:rsid w:val="00A55BFE"/>
    <w:rsid w:val="00A565D8"/>
    <w:rsid w:val="00A60F10"/>
    <w:rsid w:val="00A616AA"/>
    <w:rsid w:val="00A61ED4"/>
    <w:rsid w:val="00A6256F"/>
    <w:rsid w:val="00A62C14"/>
    <w:rsid w:val="00A65DC8"/>
    <w:rsid w:val="00A65E69"/>
    <w:rsid w:val="00A66311"/>
    <w:rsid w:val="00A66602"/>
    <w:rsid w:val="00A66B3A"/>
    <w:rsid w:val="00A66DAC"/>
    <w:rsid w:val="00A67DD6"/>
    <w:rsid w:val="00A707A6"/>
    <w:rsid w:val="00A70ECC"/>
    <w:rsid w:val="00A719E2"/>
    <w:rsid w:val="00A72358"/>
    <w:rsid w:val="00A745F8"/>
    <w:rsid w:val="00A74FC5"/>
    <w:rsid w:val="00A75664"/>
    <w:rsid w:val="00A75876"/>
    <w:rsid w:val="00A758E5"/>
    <w:rsid w:val="00A75F3E"/>
    <w:rsid w:val="00A76581"/>
    <w:rsid w:val="00A769A7"/>
    <w:rsid w:val="00A80B5D"/>
    <w:rsid w:val="00A80CA9"/>
    <w:rsid w:val="00A8115B"/>
    <w:rsid w:val="00A818B3"/>
    <w:rsid w:val="00A81E31"/>
    <w:rsid w:val="00A81FEC"/>
    <w:rsid w:val="00A82141"/>
    <w:rsid w:val="00A829DA"/>
    <w:rsid w:val="00A82CF1"/>
    <w:rsid w:val="00A82CF5"/>
    <w:rsid w:val="00A83761"/>
    <w:rsid w:val="00A83935"/>
    <w:rsid w:val="00A854E5"/>
    <w:rsid w:val="00A85A67"/>
    <w:rsid w:val="00A861D7"/>
    <w:rsid w:val="00A863F1"/>
    <w:rsid w:val="00A87E3B"/>
    <w:rsid w:val="00A902C2"/>
    <w:rsid w:val="00A90385"/>
    <w:rsid w:val="00A91638"/>
    <w:rsid w:val="00A92640"/>
    <w:rsid w:val="00A92845"/>
    <w:rsid w:val="00A928B2"/>
    <w:rsid w:val="00A9321C"/>
    <w:rsid w:val="00A9378A"/>
    <w:rsid w:val="00A9433B"/>
    <w:rsid w:val="00A947F2"/>
    <w:rsid w:val="00A952A0"/>
    <w:rsid w:val="00A969FA"/>
    <w:rsid w:val="00A978CF"/>
    <w:rsid w:val="00A97AFA"/>
    <w:rsid w:val="00AA00FA"/>
    <w:rsid w:val="00AA10E7"/>
    <w:rsid w:val="00AA1348"/>
    <w:rsid w:val="00AA1687"/>
    <w:rsid w:val="00AA19A9"/>
    <w:rsid w:val="00AA1D11"/>
    <w:rsid w:val="00AA1DBE"/>
    <w:rsid w:val="00AA2B00"/>
    <w:rsid w:val="00AA2BA3"/>
    <w:rsid w:val="00AA34D3"/>
    <w:rsid w:val="00AA58FE"/>
    <w:rsid w:val="00AA7C27"/>
    <w:rsid w:val="00AB121C"/>
    <w:rsid w:val="00AB1B73"/>
    <w:rsid w:val="00AB1B94"/>
    <w:rsid w:val="00AB1C11"/>
    <w:rsid w:val="00AB382E"/>
    <w:rsid w:val="00AB3C86"/>
    <w:rsid w:val="00AB44EA"/>
    <w:rsid w:val="00AB5543"/>
    <w:rsid w:val="00AB5D32"/>
    <w:rsid w:val="00AB60ED"/>
    <w:rsid w:val="00AB6BFC"/>
    <w:rsid w:val="00AC042B"/>
    <w:rsid w:val="00AC161D"/>
    <w:rsid w:val="00AC2A63"/>
    <w:rsid w:val="00AC36BA"/>
    <w:rsid w:val="00AC3F41"/>
    <w:rsid w:val="00AC5436"/>
    <w:rsid w:val="00AC58D7"/>
    <w:rsid w:val="00AC6A82"/>
    <w:rsid w:val="00AC737C"/>
    <w:rsid w:val="00AC7865"/>
    <w:rsid w:val="00AD0050"/>
    <w:rsid w:val="00AD1031"/>
    <w:rsid w:val="00AD189E"/>
    <w:rsid w:val="00AD203A"/>
    <w:rsid w:val="00AD221C"/>
    <w:rsid w:val="00AD2DD7"/>
    <w:rsid w:val="00AD3FC0"/>
    <w:rsid w:val="00AD452F"/>
    <w:rsid w:val="00AD4983"/>
    <w:rsid w:val="00AD4A1D"/>
    <w:rsid w:val="00AD548F"/>
    <w:rsid w:val="00AD5AE0"/>
    <w:rsid w:val="00AD5E18"/>
    <w:rsid w:val="00AD5F0D"/>
    <w:rsid w:val="00AD6163"/>
    <w:rsid w:val="00AD6550"/>
    <w:rsid w:val="00AD7145"/>
    <w:rsid w:val="00AE007B"/>
    <w:rsid w:val="00AE04AA"/>
    <w:rsid w:val="00AE0954"/>
    <w:rsid w:val="00AE0B18"/>
    <w:rsid w:val="00AE1035"/>
    <w:rsid w:val="00AE15C1"/>
    <w:rsid w:val="00AE1E13"/>
    <w:rsid w:val="00AE332E"/>
    <w:rsid w:val="00AE441D"/>
    <w:rsid w:val="00AE48F7"/>
    <w:rsid w:val="00AE5BE4"/>
    <w:rsid w:val="00AE64B2"/>
    <w:rsid w:val="00AE69A6"/>
    <w:rsid w:val="00AE70EF"/>
    <w:rsid w:val="00AF0198"/>
    <w:rsid w:val="00AF0967"/>
    <w:rsid w:val="00AF0CA8"/>
    <w:rsid w:val="00AF0EC5"/>
    <w:rsid w:val="00AF132B"/>
    <w:rsid w:val="00AF184F"/>
    <w:rsid w:val="00AF198E"/>
    <w:rsid w:val="00AF19AC"/>
    <w:rsid w:val="00AF22B2"/>
    <w:rsid w:val="00AF2BF8"/>
    <w:rsid w:val="00AF396D"/>
    <w:rsid w:val="00AF51E1"/>
    <w:rsid w:val="00AF5B02"/>
    <w:rsid w:val="00AF5B11"/>
    <w:rsid w:val="00AF5BD6"/>
    <w:rsid w:val="00AF6EE9"/>
    <w:rsid w:val="00AF7397"/>
    <w:rsid w:val="00B00C66"/>
    <w:rsid w:val="00B00E13"/>
    <w:rsid w:val="00B01483"/>
    <w:rsid w:val="00B01FD8"/>
    <w:rsid w:val="00B02F4C"/>
    <w:rsid w:val="00B03115"/>
    <w:rsid w:val="00B04035"/>
    <w:rsid w:val="00B043A8"/>
    <w:rsid w:val="00B0511F"/>
    <w:rsid w:val="00B05A7C"/>
    <w:rsid w:val="00B068F8"/>
    <w:rsid w:val="00B06FE8"/>
    <w:rsid w:val="00B07378"/>
    <w:rsid w:val="00B073F7"/>
    <w:rsid w:val="00B07404"/>
    <w:rsid w:val="00B105E3"/>
    <w:rsid w:val="00B1095C"/>
    <w:rsid w:val="00B10B56"/>
    <w:rsid w:val="00B10C3D"/>
    <w:rsid w:val="00B10E90"/>
    <w:rsid w:val="00B11825"/>
    <w:rsid w:val="00B12AE8"/>
    <w:rsid w:val="00B1312B"/>
    <w:rsid w:val="00B1354F"/>
    <w:rsid w:val="00B135F1"/>
    <w:rsid w:val="00B13B5A"/>
    <w:rsid w:val="00B1451D"/>
    <w:rsid w:val="00B148CD"/>
    <w:rsid w:val="00B148F4"/>
    <w:rsid w:val="00B149E5"/>
    <w:rsid w:val="00B14F07"/>
    <w:rsid w:val="00B14F54"/>
    <w:rsid w:val="00B1527D"/>
    <w:rsid w:val="00B15B60"/>
    <w:rsid w:val="00B15B72"/>
    <w:rsid w:val="00B15F0F"/>
    <w:rsid w:val="00B164C0"/>
    <w:rsid w:val="00B16605"/>
    <w:rsid w:val="00B16DC5"/>
    <w:rsid w:val="00B17F0C"/>
    <w:rsid w:val="00B2022B"/>
    <w:rsid w:val="00B2023A"/>
    <w:rsid w:val="00B203FF"/>
    <w:rsid w:val="00B2097B"/>
    <w:rsid w:val="00B213D7"/>
    <w:rsid w:val="00B22113"/>
    <w:rsid w:val="00B225F3"/>
    <w:rsid w:val="00B22787"/>
    <w:rsid w:val="00B22C24"/>
    <w:rsid w:val="00B23123"/>
    <w:rsid w:val="00B23441"/>
    <w:rsid w:val="00B23DE6"/>
    <w:rsid w:val="00B23DFE"/>
    <w:rsid w:val="00B242A5"/>
    <w:rsid w:val="00B24306"/>
    <w:rsid w:val="00B252C0"/>
    <w:rsid w:val="00B26283"/>
    <w:rsid w:val="00B26584"/>
    <w:rsid w:val="00B27056"/>
    <w:rsid w:val="00B27081"/>
    <w:rsid w:val="00B27D33"/>
    <w:rsid w:val="00B30504"/>
    <w:rsid w:val="00B30739"/>
    <w:rsid w:val="00B3093D"/>
    <w:rsid w:val="00B31362"/>
    <w:rsid w:val="00B318C3"/>
    <w:rsid w:val="00B32292"/>
    <w:rsid w:val="00B326D3"/>
    <w:rsid w:val="00B32898"/>
    <w:rsid w:val="00B32DBC"/>
    <w:rsid w:val="00B33161"/>
    <w:rsid w:val="00B33789"/>
    <w:rsid w:val="00B33BF5"/>
    <w:rsid w:val="00B34361"/>
    <w:rsid w:val="00B34DF0"/>
    <w:rsid w:val="00B353A9"/>
    <w:rsid w:val="00B355F3"/>
    <w:rsid w:val="00B35985"/>
    <w:rsid w:val="00B35AE4"/>
    <w:rsid w:val="00B35BB7"/>
    <w:rsid w:val="00B368F0"/>
    <w:rsid w:val="00B37B28"/>
    <w:rsid w:val="00B40957"/>
    <w:rsid w:val="00B40D9E"/>
    <w:rsid w:val="00B40DD1"/>
    <w:rsid w:val="00B41173"/>
    <w:rsid w:val="00B41790"/>
    <w:rsid w:val="00B41EDD"/>
    <w:rsid w:val="00B41EF7"/>
    <w:rsid w:val="00B42108"/>
    <w:rsid w:val="00B42DD2"/>
    <w:rsid w:val="00B441B6"/>
    <w:rsid w:val="00B44557"/>
    <w:rsid w:val="00B44E10"/>
    <w:rsid w:val="00B45A22"/>
    <w:rsid w:val="00B45A2C"/>
    <w:rsid w:val="00B45B40"/>
    <w:rsid w:val="00B45B81"/>
    <w:rsid w:val="00B46000"/>
    <w:rsid w:val="00B46807"/>
    <w:rsid w:val="00B46837"/>
    <w:rsid w:val="00B468D8"/>
    <w:rsid w:val="00B50560"/>
    <w:rsid w:val="00B5057C"/>
    <w:rsid w:val="00B506EA"/>
    <w:rsid w:val="00B50B95"/>
    <w:rsid w:val="00B50CD9"/>
    <w:rsid w:val="00B51533"/>
    <w:rsid w:val="00B516F8"/>
    <w:rsid w:val="00B51A1F"/>
    <w:rsid w:val="00B5276C"/>
    <w:rsid w:val="00B52AFA"/>
    <w:rsid w:val="00B52E8D"/>
    <w:rsid w:val="00B53446"/>
    <w:rsid w:val="00B535B7"/>
    <w:rsid w:val="00B53B05"/>
    <w:rsid w:val="00B5431A"/>
    <w:rsid w:val="00B550B1"/>
    <w:rsid w:val="00B5559D"/>
    <w:rsid w:val="00B56011"/>
    <w:rsid w:val="00B56823"/>
    <w:rsid w:val="00B568E7"/>
    <w:rsid w:val="00B57A1E"/>
    <w:rsid w:val="00B57AC3"/>
    <w:rsid w:val="00B6210C"/>
    <w:rsid w:val="00B624A1"/>
    <w:rsid w:val="00B628D0"/>
    <w:rsid w:val="00B63203"/>
    <w:rsid w:val="00B63704"/>
    <w:rsid w:val="00B63EB1"/>
    <w:rsid w:val="00B64067"/>
    <w:rsid w:val="00B64F86"/>
    <w:rsid w:val="00B6508B"/>
    <w:rsid w:val="00B652C7"/>
    <w:rsid w:val="00B65546"/>
    <w:rsid w:val="00B65683"/>
    <w:rsid w:val="00B65A37"/>
    <w:rsid w:val="00B65E5E"/>
    <w:rsid w:val="00B666D9"/>
    <w:rsid w:val="00B670E3"/>
    <w:rsid w:val="00B67629"/>
    <w:rsid w:val="00B67680"/>
    <w:rsid w:val="00B6774C"/>
    <w:rsid w:val="00B67953"/>
    <w:rsid w:val="00B703CD"/>
    <w:rsid w:val="00B70C9F"/>
    <w:rsid w:val="00B71061"/>
    <w:rsid w:val="00B7194C"/>
    <w:rsid w:val="00B71C71"/>
    <w:rsid w:val="00B71DAD"/>
    <w:rsid w:val="00B7217E"/>
    <w:rsid w:val="00B72437"/>
    <w:rsid w:val="00B7248E"/>
    <w:rsid w:val="00B72D80"/>
    <w:rsid w:val="00B73370"/>
    <w:rsid w:val="00B7396C"/>
    <w:rsid w:val="00B73C33"/>
    <w:rsid w:val="00B766FA"/>
    <w:rsid w:val="00B767C7"/>
    <w:rsid w:val="00B8018E"/>
    <w:rsid w:val="00B80461"/>
    <w:rsid w:val="00B835BD"/>
    <w:rsid w:val="00B838B7"/>
    <w:rsid w:val="00B839A0"/>
    <w:rsid w:val="00B83ABB"/>
    <w:rsid w:val="00B84CF1"/>
    <w:rsid w:val="00B854F8"/>
    <w:rsid w:val="00B855EB"/>
    <w:rsid w:val="00B867C1"/>
    <w:rsid w:val="00B868CF"/>
    <w:rsid w:val="00B87AB0"/>
    <w:rsid w:val="00B90908"/>
    <w:rsid w:val="00B90F25"/>
    <w:rsid w:val="00B9150F"/>
    <w:rsid w:val="00B9241B"/>
    <w:rsid w:val="00B92467"/>
    <w:rsid w:val="00B92B54"/>
    <w:rsid w:val="00B92CED"/>
    <w:rsid w:val="00B9337C"/>
    <w:rsid w:val="00B9385B"/>
    <w:rsid w:val="00B94352"/>
    <w:rsid w:val="00B94ED6"/>
    <w:rsid w:val="00B94F9A"/>
    <w:rsid w:val="00B953B8"/>
    <w:rsid w:val="00B956D2"/>
    <w:rsid w:val="00B95B78"/>
    <w:rsid w:val="00B968CD"/>
    <w:rsid w:val="00B96BCC"/>
    <w:rsid w:val="00BA0A58"/>
    <w:rsid w:val="00BA0C50"/>
    <w:rsid w:val="00BA10C4"/>
    <w:rsid w:val="00BA1221"/>
    <w:rsid w:val="00BA1225"/>
    <w:rsid w:val="00BA14FA"/>
    <w:rsid w:val="00BA19DC"/>
    <w:rsid w:val="00BA1C17"/>
    <w:rsid w:val="00BA2FC2"/>
    <w:rsid w:val="00BA34BC"/>
    <w:rsid w:val="00BA3AD2"/>
    <w:rsid w:val="00BA440E"/>
    <w:rsid w:val="00BA524E"/>
    <w:rsid w:val="00BA552A"/>
    <w:rsid w:val="00BA59FB"/>
    <w:rsid w:val="00BA5EB1"/>
    <w:rsid w:val="00BA64E1"/>
    <w:rsid w:val="00BA66D1"/>
    <w:rsid w:val="00BB062D"/>
    <w:rsid w:val="00BB0947"/>
    <w:rsid w:val="00BB10A1"/>
    <w:rsid w:val="00BB18BB"/>
    <w:rsid w:val="00BB1FDF"/>
    <w:rsid w:val="00BB2577"/>
    <w:rsid w:val="00BB2777"/>
    <w:rsid w:val="00BB27E3"/>
    <w:rsid w:val="00BB3050"/>
    <w:rsid w:val="00BB37E7"/>
    <w:rsid w:val="00BB3CD3"/>
    <w:rsid w:val="00BB42C0"/>
    <w:rsid w:val="00BB42CE"/>
    <w:rsid w:val="00BB4DB5"/>
    <w:rsid w:val="00BB5F03"/>
    <w:rsid w:val="00BB66B5"/>
    <w:rsid w:val="00BB7017"/>
    <w:rsid w:val="00BB7043"/>
    <w:rsid w:val="00BB70F7"/>
    <w:rsid w:val="00BB76D3"/>
    <w:rsid w:val="00BC06D8"/>
    <w:rsid w:val="00BC0ADE"/>
    <w:rsid w:val="00BC11A5"/>
    <w:rsid w:val="00BC2024"/>
    <w:rsid w:val="00BC219E"/>
    <w:rsid w:val="00BC2259"/>
    <w:rsid w:val="00BC2D73"/>
    <w:rsid w:val="00BC30D9"/>
    <w:rsid w:val="00BC3460"/>
    <w:rsid w:val="00BC35F0"/>
    <w:rsid w:val="00BC38AB"/>
    <w:rsid w:val="00BC3D68"/>
    <w:rsid w:val="00BC4394"/>
    <w:rsid w:val="00BC4F68"/>
    <w:rsid w:val="00BC59B1"/>
    <w:rsid w:val="00BC5E66"/>
    <w:rsid w:val="00BC61A1"/>
    <w:rsid w:val="00BC6D8B"/>
    <w:rsid w:val="00BC7748"/>
    <w:rsid w:val="00BC791A"/>
    <w:rsid w:val="00BC79D1"/>
    <w:rsid w:val="00BC7C3D"/>
    <w:rsid w:val="00BD04DA"/>
    <w:rsid w:val="00BD184B"/>
    <w:rsid w:val="00BD38BC"/>
    <w:rsid w:val="00BD42BF"/>
    <w:rsid w:val="00BD4389"/>
    <w:rsid w:val="00BD4524"/>
    <w:rsid w:val="00BD52C9"/>
    <w:rsid w:val="00BD5335"/>
    <w:rsid w:val="00BD5EB9"/>
    <w:rsid w:val="00BD6811"/>
    <w:rsid w:val="00BD68FD"/>
    <w:rsid w:val="00BD6949"/>
    <w:rsid w:val="00BD7EEB"/>
    <w:rsid w:val="00BE0289"/>
    <w:rsid w:val="00BE1145"/>
    <w:rsid w:val="00BE1B2B"/>
    <w:rsid w:val="00BE29F4"/>
    <w:rsid w:val="00BE2FB1"/>
    <w:rsid w:val="00BE33E7"/>
    <w:rsid w:val="00BE38D2"/>
    <w:rsid w:val="00BE3D70"/>
    <w:rsid w:val="00BE413E"/>
    <w:rsid w:val="00BE42D1"/>
    <w:rsid w:val="00BE43DB"/>
    <w:rsid w:val="00BE4CD6"/>
    <w:rsid w:val="00BE5406"/>
    <w:rsid w:val="00BE5B21"/>
    <w:rsid w:val="00BE621E"/>
    <w:rsid w:val="00BE6A70"/>
    <w:rsid w:val="00BE6EB8"/>
    <w:rsid w:val="00BE72F0"/>
    <w:rsid w:val="00BE74AB"/>
    <w:rsid w:val="00BE778B"/>
    <w:rsid w:val="00BE7B25"/>
    <w:rsid w:val="00BF0268"/>
    <w:rsid w:val="00BF1381"/>
    <w:rsid w:val="00BF1E1F"/>
    <w:rsid w:val="00BF1F3C"/>
    <w:rsid w:val="00BF21AD"/>
    <w:rsid w:val="00BF28FE"/>
    <w:rsid w:val="00BF2CEB"/>
    <w:rsid w:val="00BF40CF"/>
    <w:rsid w:val="00BF5E62"/>
    <w:rsid w:val="00BF631A"/>
    <w:rsid w:val="00BF6420"/>
    <w:rsid w:val="00BF64AA"/>
    <w:rsid w:val="00BF72B7"/>
    <w:rsid w:val="00BF73BD"/>
    <w:rsid w:val="00BF762C"/>
    <w:rsid w:val="00BF76E3"/>
    <w:rsid w:val="00C0033C"/>
    <w:rsid w:val="00C00846"/>
    <w:rsid w:val="00C00958"/>
    <w:rsid w:val="00C00EDE"/>
    <w:rsid w:val="00C01026"/>
    <w:rsid w:val="00C0112C"/>
    <w:rsid w:val="00C01D9D"/>
    <w:rsid w:val="00C0234B"/>
    <w:rsid w:val="00C0239D"/>
    <w:rsid w:val="00C02DFE"/>
    <w:rsid w:val="00C03865"/>
    <w:rsid w:val="00C03B39"/>
    <w:rsid w:val="00C04EF9"/>
    <w:rsid w:val="00C04F5E"/>
    <w:rsid w:val="00C0511A"/>
    <w:rsid w:val="00C05C57"/>
    <w:rsid w:val="00C06127"/>
    <w:rsid w:val="00C06C9A"/>
    <w:rsid w:val="00C075B0"/>
    <w:rsid w:val="00C076EE"/>
    <w:rsid w:val="00C07E0E"/>
    <w:rsid w:val="00C10152"/>
    <w:rsid w:val="00C11608"/>
    <w:rsid w:val="00C11F11"/>
    <w:rsid w:val="00C12066"/>
    <w:rsid w:val="00C12162"/>
    <w:rsid w:val="00C1293A"/>
    <w:rsid w:val="00C12D30"/>
    <w:rsid w:val="00C14230"/>
    <w:rsid w:val="00C1493F"/>
    <w:rsid w:val="00C14B2D"/>
    <w:rsid w:val="00C14B4D"/>
    <w:rsid w:val="00C1589D"/>
    <w:rsid w:val="00C16050"/>
    <w:rsid w:val="00C166BC"/>
    <w:rsid w:val="00C1689B"/>
    <w:rsid w:val="00C1727B"/>
    <w:rsid w:val="00C174B5"/>
    <w:rsid w:val="00C202FA"/>
    <w:rsid w:val="00C2098E"/>
    <w:rsid w:val="00C20C1C"/>
    <w:rsid w:val="00C20CEA"/>
    <w:rsid w:val="00C217F5"/>
    <w:rsid w:val="00C219FB"/>
    <w:rsid w:val="00C21A5D"/>
    <w:rsid w:val="00C21C06"/>
    <w:rsid w:val="00C22349"/>
    <w:rsid w:val="00C22359"/>
    <w:rsid w:val="00C22645"/>
    <w:rsid w:val="00C22A96"/>
    <w:rsid w:val="00C22C2A"/>
    <w:rsid w:val="00C2342E"/>
    <w:rsid w:val="00C234EB"/>
    <w:rsid w:val="00C23BE4"/>
    <w:rsid w:val="00C23E93"/>
    <w:rsid w:val="00C24CAF"/>
    <w:rsid w:val="00C24FC3"/>
    <w:rsid w:val="00C252A3"/>
    <w:rsid w:val="00C25633"/>
    <w:rsid w:val="00C26564"/>
    <w:rsid w:val="00C266BC"/>
    <w:rsid w:val="00C26BB2"/>
    <w:rsid w:val="00C30144"/>
    <w:rsid w:val="00C303FB"/>
    <w:rsid w:val="00C308B8"/>
    <w:rsid w:val="00C30945"/>
    <w:rsid w:val="00C30ED3"/>
    <w:rsid w:val="00C325F9"/>
    <w:rsid w:val="00C326FB"/>
    <w:rsid w:val="00C32A67"/>
    <w:rsid w:val="00C33527"/>
    <w:rsid w:val="00C35430"/>
    <w:rsid w:val="00C3720B"/>
    <w:rsid w:val="00C379C8"/>
    <w:rsid w:val="00C37CA0"/>
    <w:rsid w:val="00C37D16"/>
    <w:rsid w:val="00C400CD"/>
    <w:rsid w:val="00C40102"/>
    <w:rsid w:val="00C40552"/>
    <w:rsid w:val="00C41106"/>
    <w:rsid w:val="00C4141D"/>
    <w:rsid w:val="00C41887"/>
    <w:rsid w:val="00C41ACE"/>
    <w:rsid w:val="00C41DD4"/>
    <w:rsid w:val="00C41DF2"/>
    <w:rsid w:val="00C41F22"/>
    <w:rsid w:val="00C422A3"/>
    <w:rsid w:val="00C42CB9"/>
    <w:rsid w:val="00C4579A"/>
    <w:rsid w:val="00C457F2"/>
    <w:rsid w:val="00C463E1"/>
    <w:rsid w:val="00C4653A"/>
    <w:rsid w:val="00C465B7"/>
    <w:rsid w:val="00C478C3"/>
    <w:rsid w:val="00C50938"/>
    <w:rsid w:val="00C53121"/>
    <w:rsid w:val="00C53140"/>
    <w:rsid w:val="00C5382E"/>
    <w:rsid w:val="00C53C08"/>
    <w:rsid w:val="00C54120"/>
    <w:rsid w:val="00C544BC"/>
    <w:rsid w:val="00C547D7"/>
    <w:rsid w:val="00C55F5B"/>
    <w:rsid w:val="00C561DF"/>
    <w:rsid w:val="00C5629E"/>
    <w:rsid w:val="00C569D5"/>
    <w:rsid w:val="00C57119"/>
    <w:rsid w:val="00C57179"/>
    <w:rsid w:val="00C57417"/>
    <w:rsid w:val="00C57F3B"/>
    <w:rsid w:val="00C60070"/>
    <w:rsid w:val="00C61AD3"/>
    <w:rsid w:val="00C61CC7"/>
    <w:rsid w:val="00C61FB0"/>
    <w:rsid w:val="00C633FC"/>
    <w:rsid w:val="00C63F2A"/>
    <w:rsid w:val="00C63F9A"/>
    <w:rsid w:val="00C64133"/>
    <w:rsid w:val="00C641F6"/>
    <w:rsid w:val="00C64319"/>
    <w:rsid w:val="00C6433A"/>
    <w:rsid w:val="00C645AC"/>
    <w:rsid w:val="00C65028"/>
    <w:rsid w:val="00C65FF8"/>
    <w:rsid w:val="00C663C7"/>
    <w:rsid w:val="00C669C0"/>
    <w:rsid w:val="00C66EE5"/>
    <w:rsid w:val="00C66F8F"/>
    <w:rsid w:val="00C67D77"/>
    <w:rsid w:val="00C70307"/>
    <w:rsid w:val="00C704AA"/>
    <w:rsid w:val="00C70A36"/>
    <w:rsid w:val="00C70D4A"/>
    <w:rsid w:val="00C70DBB"/>
    <w:rsid w:val="00C71CC1"/>
    <w:rsid w:val="00C720F3"/>
    <w:rsid w:val="00C72FF7"/>
    <w:rsid w:val="00C732F2"/>
    <w:rsid w:val="00C7335E"/>
    <w:rsid w:val="00C73721"/>
    <w:rsid w:val="00C74480"/>
    <w:rsid w:val="00C7511F"/>
    <w:rsid w:val="00C7553B"/>
    <w:rsid w:val="00C75804"/>
    <w:rsid w:val="00C75ADD"/>
    <w:rsid w:val="00C76876"/>
    <w:rsid w:val="00C76CBD"/>
    <w:rsid w:val="00C77161"/>
    <w:rsid w:val="00C774AD"/>
    <w:rsid w:val="00C77768"/>
    <w:rsid w:val="00C80996"/>
    <w:rsid w:val="00C80E92"/>
    <w:rsid w:val="00C8149F"/>
    <w:rsid w:val="00C81511"/>
    <w:rsid w:val="00C81F61"/>
    <w:rsid w:val="00C82028"/>
    <w:rsid w:val="00C835A2"/>
    <w:rsid w:val="00C865E0"/>
    <w:rsid w:val="00C86945"/>
    <w:rsid w:val="00C876C2"/>
    <w:rsid w:val="00C877C7"/>
    <w:rsid w:val="00C877DD"/>
    <w:rsid w:val="00C8795C"/>
    <w:rsid w:val="00C87AE9"/>
    <w:rsid w:val="00C9082D"/>
    <w:rsid w:val="00C91321"/>
    <w:rsid w:val="00C93850"/>
    <w:rsid w:val="00C94B3F"/>
    <w:rsid w:val="00C951DB"/>
    <w:rsid w:val="00C956CF"/>
    <w:rsid w:val="00C95889"/>
    <w:rsid w:val="00C95B39"/>
    <w:rsid w:val="00C95C3B"/>
    <w:rsid w:val="00C972EE"/>
    <w:rsid w:val="00C9739E"/>
    <w:rsid w:val="00CA067B"/>
    <w:rsid w:val="00CA0CF1"/>
    <w:rsid w:val="00CA15A1"/>
    <w:rsid w:val="00CA16A0"/>
    <w:rsid w:val="00CA1B43"/>
    <w:rsid w:val="00CA1E59"/>
    <w:rsid w:val="00CA2AE7"/>
    <w:rsid w:val="00CA2DB0"/>
    <w:rsid w:val="00CA3765"/>
    <w:rsid w:val="00CA38F3"/>
    <w:rsid w:val="00CA39FF"/>
    <w:rsid w:val="00CA3EEF"/>
    <w:rsid w:val="00CA4440"/>
    <w:rsid w:val="00CA44A0"/>
    <w:rsid w:val="00CA50E8"/>
    <w:rsid w:val="00CA5543"/>
    <w:rsid w:val="00CA5625"/>
    <w:rsid w:val="00CA5B0C"/>
    <w:rsid w:val="00CA5E00"/>
    <w:rsid w:val="00CA71E8"/>
    <w:rsid w:val="00CA7681"/>
    <w:rsid w:val="00CB016D"/>
    <w:rsid w:val="00CB036B"/>
    <w:rsid w:val="00CB16EA"/>
    <w:rsid w:val="00CB1D5A"/>
    <w:rsid w:val="00CB24FD"/>
    <w:rsid w:val="00CB33C2"/>
    <w:rsid w:val="00CB39EF"/>
    <w:rsid w:val="00CB3AEC"/>
    <w:rsid w:val="00CB3B41"/>
    <w:rsid w:val="00CB4325"/>
    <w:rsid w:val="00CB450D"/>
    <w:rsid w:val="00CB561B"/>
    <w:rsid w:val="00CB59BD"/>
    <w:rsid w:val="00CB5E4F"/>
    <w:rsid w:val="00CB68EB"/>
    <w:rsid w:val="00CB6E51"/>
    <w:rsid w:val="00CB6EDF"/>
    <w:rsid w:val="00CB6FB4"/>
    <w:rsid w:val="00CB748E"/>
    <w:rsid w:val="00CB7948"/>
    <w:rsid w:val="00CC0459"/>
    <w:rsid w:val="00CC129E"/>
    <w:rsid w:val="00CC14D4"/>
    <w:rsid w:val="00CC184E"/>
    <w:rsid w:val="00CC1B79"/>
    <w:rsid w:val="00CC22D3"/>
    <w:rsid w:val="00CC2602"/>
    <w:rsid w:val="00CC29E0"/>
    <w:rsid w:val="00CC2CFB"/>
    <w:rsid w:val="00CC3153"/>
    <w:rsid w:val="00CC3761"/>
    <w:rsid w:val="00CC3C7A"/>
    <w:rsid w:val="00CC3D54"/>
    <w:rsid w:val="00CC3FCB"/>
    <w:rsid w:val="00CC4CF5"/>
    <w:rsid w:val="00CC6B8C"/>
    <w:rsid w:val="00CC7AED"/>
    <w:rsid w:val="00CD0062"/>
    <w:rsid w:val="00CD06CB"/>
    <w:rsid w:val="00CD086E"/>
    <w:rsid w:val="00CD17B9"/>
    <w:rsid w:val="00CD18FD"/>
    <w:rsid w:val="00CD1D3D"/>
    <w:rsid w:val="00CD27AF"/>
    <w:rsid w:val="00CD2C9F"/>
    <w:rsid w:val="00CD2DE4"/>
    <w:rsid w:val="00CD3219"/>
    <w:rsid w:val="00CD384E"/>
    <w:rsid w:val="00CD3D3E"/>
    <w:rsid w:val="00CD43B1"/>
    <w:rsid w:val="00CD484F"/>
    <w:rsid w:val="00CD4AF1"/>
    <w:rsid w:val="00CD61D7"/>
    <w:rsid w:val="00CD6C2D"/>
    <w:rsid w:val="00CD7521"/>
    <w:rsid w:val="00CE0158"/>
    <w:rsid w:val="00CE044F"/>
    <w:rsid w:val="00CE053F"/>
    <w:rsid w:val="00CE0F9A"/>
    <w:rsid w:val="00CE11C0"/>
    <w:rsid w:val="00CE124B"/>
    <w:rsid w:val="00CE173B"/>
    <w:rsid w:val="00CE2BC0"/>
    <w:rsid w:val="00CE2FFA"/>
    <w:rsid w:val="00CE3380"/>
    <w:rsid w:val="00CE36D3"/>
    <w:rsid w:val="00CE4348"/>
    <w:rsid w:val="00CE49AD"/>
    <w:rsid w:val="00CE4C89"/>
    <w:rsid w:val="00CE584A"/>
    <w:rsid w:val="00CE5927"/>
    <w:rsid w:val="00CE613D"/>
    <w:rsid w:val="00CE759E"/>
    <w:rsid w:val="00CE79B5"/>
    <w:rsid w:val="00CE79BC"/>
    <w:rsid w:val="00CE7E8A"/>
    <w:rsid w:val="00CF2F0D"/>
    <w:rsid w:val="00CF4538"/>
    <w:rsid w:val="00CF45D5"/>
    <w:rsid w:val="00CF48BA"/>
    <w:rsid w:val="00CF53A2"/>
    <w:rsid w:val="00CF5517"/>
    <w:rsid w:val="00CF603A"/>
    <w:rsid w:val="00CF63CF"/>
    <w:rsid w:val="00CF72C7"/>
    <w:rsid w:val="00CF7763"/>
    <w:rsid w:val="00CF7B02"/>
    <w:rsid w:val="00CF7DED"/>
    <w:rsid w:val="00D00302"/>
    <w:rsid w:val="00D00D04"/>
    <w:rsid w:val="00D00D1E"/>
    <w:rsid w:val="00D00E02"/>
    <w:rsid w:val="00D017B3"/>
    <w:rsid w:val="00D02186"/>
    <w:rsid w:val="00D0244E"/>
    <w:rsid w:val="00D03543"/>
    <w:rsid w:val="00D04772"/>
    <w:rsid w:val="00D0477F"/>
    <w:rsid w:val="00D04AE4"/>
    <w:rsid w:val="00D04FD5"/>
    <w:rsid w:val="00D05847"/>
    <w:rsid w:val="00D062EA"/>
    <w:rsid w:val="00D0644F"/>
    <w:rsid w:val="00D06482"/>
    <w:rsid w:val="00D072E0"/>
    <w:rsid w:val="00D10687"/>
    <w:rsid w:val="00D11A9B"/>
    <w:rsid w:val="00D12520"/>
    <w:rsid w:val="00D126B6"/>
    <w:rsid w:val="00D1290F"/>
    <w:rsid w:val="00D12A47"/>
    <w:rsid w:val="00D12B75"/>
    <w:rsid w:val="00D13280"/>
    <w:rsid w:val="00D133F5"/>
    <w:rsid w:val="00D13720"/>
    <w:rsid w:val="00D1375C"/>
    <w:rsid w:val="00D13807"/>
    <w:rsid w:val="00D14706"/>
    <w:rsid w:val="00D14F28"/>
    <w:rsid w:val="00D1597D"/>
    <w:rsid w:val="00D15EB7"/>
    <w:rsid w:val="00D16925"/>
    <w:rsid w:val="00D16F26"/>
    <w:rsid w:val="00D17BFB"/>
    <w:rsid w:val="00D20097"/>
    <w:rsid w:val="00D20D57"/>
    <w:rsid w:val="00D2142D"/>
    <w:rsid w:val="00D21E24"/>
    <w:rsid w:val="00D21E94"/>
    <w:rsid w:val="00D220F9"/>
    <w:rsid w:val="00D2288B"/>
    <w:rsid w:val="00D233A7"/>
    <w:rsid w:val="00D23A87"/>
    <w:rsid w:val="00D242AB"/>
    <w:rsid w:val="00D244BE"/>
    <w:rsid w:val="00D248B2"/>
    <w:rsid w:val="00D24D37"/>
    <w:rsid w:val="00D25995"/>
    <w:rsid w:val="00D266C5"/>
    <w:rsid w:val="00D26C1E"/>
    <w:rsid w:val="00D2790A"/>
    <w:rsid w:val="00D30410"/>
    <w:rsid w:val="00D31577"/>
    <w:rsid w:val="00D31B3A"/>
    <w:rsid w:val="00D32566"/>
    <w:rsid w:val="00D3272A"/>
    <w:rsid w:val="00D32A2B"/>
    <w:rsid w:val="00D32B32"/>
    <w:rsid w:val="00D32CC2"/>
    <w:rsid w:val="00D33085"/>
    <w:rsid w:val="00D330A5"/>
    <w:rsid w:val="00D33D99"/>
    <w:rsid w:val="00D346FA"/>
    <w:rsid w:val="00D34A8F"/>
    <w:rsid w:val="00D35305"/>
    <w:rsid w:val="00D365BD"/>
    <w:rsid w:val="00D3670D"/>
    <w:rsid w:val="00D37234"/>
    <w:rsid w:val="00D40143"/>
    <w:rsid w:val="00D404B6"/>
    <w:rsid w:val="00D40AAC"/>
    <w:rsid w:val="00D40F83"/>
    <w:rsid w:val="00D43128"/>
    <w:rsid w:val="00D43D07"/>
    <w:rsid w:val="00D43F2C"/>
    <w:rsid w:val="00D443E9"/>
    <w:rsid w:val="00D444A3"/>
    <w:rsid w:val="00D44966"/>
    <w:rsid w:val="00D451D1"/>
    <w:rsid w:val="00D45682"/>
    <w:rsid w:val="00D456BD"/>
    <w:rsid w:val="00D45A2B"/>
    <w:rsid w:val="00D4667F"/>
    <w:rsid w:val="00D46C20"/>
    <w:rsid w:val="00D47D94"/>
    <w:rsid w:val="00D47E14"/>
    <w:rsid w:val="00D47EBE"/>
    <w:rsid w:val="00D501E4"/>
    <w:rsid w:val="00D5183F"/>
    <w:rsid w:val="00D51E74"/>
    <w:rsid w:val="00D5328D"/>
    <w:rsid w:val="00D53763"/>
    <w:rsid w:val="00D54320"/>
    <w:rsid w:val="00D54667"/>
    <w:rsid w:val="00D54879"/>
    <w:rsid w:val="00D54B37"/>
    <w:rsid w:val="00D54D54"/>
    <w:rsid w:val="00D552B8"/>
    <w:rsid w:val="00D55410"/>
    <w:rsid w:val="00D5597A"/>
    <w:rsid w:val="00D5603B"/>
    <w:rsid w:val="00D561FF"/>
    <w:rsid w:val="00D56A5A"/>
    <w:rsid w:val="00D56C99"/>
    <w:rsid w:val="00D61396"/>
    <w:rsid w:val="00D61B6A"/>
    <w:rsid w:val="00D64602"/>
    <w:rsid w:val="00D650D7"/>
    <w:rsid w:val="00D653EC"/>
    <w:rsid w:val="00D65796"/>
    <w:rsid w:val="00D65912"/>
    <w:rsid w:val="00D65D8E"/>
    <w:rsid w:val="00D6628D"/>
    <w:rsid w:val="00D67826"/>
    <w:rsid w:val="00D67D02"/>
    <w:rsid w:val="00D701AF"/>
    <w:rsid w:val="00D702A7"/>
    <w:rsid w:val="00D703BF"/>
    <w:rsid w:val="00D70A54"/>
    <w:rsid w:val="00D72904"/>
    <w:rsid w:val="00D73594"/>
    <w:rsid w:val="00D7363D"/>
    <w:rsid w:val="00D73AD9"/>
    <w:rsid w:val="00D73FCC"/>
    <w:rsid w:val="00D74277"/>
    <w:rsid w:val="00D74955"/>
    <w:rsid w:val="00D749DC"/>
    <w:rsid w:val="00D74D59"/>
    <w:rsid w:val="00D74DCD"/>
    <w:rsid w:val="00D75B65"/>
    <w:rsid w:val="00D766C8"/>
    <w:rsid w:val="00D76B14"/>
    <w:rsid w:val="00D775CE"/>
    <w:rsid w:val="00D800FE"/>
    <w:rsid w:val="00D80E0F"/>
    <w:rsid w:val="00D80F51"/>
    <w:rsid w:val="00D81274"/>
    <w:rsid w:val="00D823E4"/>
    <w:rsid w:val="00D828B9"/>
    <w:rsid w:val="00D83341"/>
    <w:rsid w:val="00D83C8D"/>
    <w:rsid w:val="00D847C3"/>
    <w:rsid w:val="00D84BAD"/>
    <w:rsid w:val="00D84D13"/>
    <w:rsid w:val="00D84E14"/>
    <w:rsid w:val="00D84F90"/>
    <w:rsid w:val="00D84FA0"/>
    <w:rsid w:val="00D859AB"/>
    <w:rsid w:val="00D85CB0"/>
    <w:rsid w:val="00D85EA8"/>
    <w:rsid w:val="00D86017"/>
    <w:rsid w:val="00D8615B"/>
    <w:rsid w:val="00D863B3"/>
    <w:rsid w:val="00D874D5"/>
    <w:rsid w:val="00D87A76"/>
    <w:rsid w:val="00D87AF5"/>
    <w:rsid w:val="00D901AE"/>
    <w:rsid w:val="00D9053B"/>
    <w:rsid w:val="00D9072F"/>
    <w:rsid w:val="00D91226"/>
    <w:rsid w:val="00D912A9"/>
    <w:rsid w:val="00D914F4"/>
    <w:rsid w:val="00D915B2"/>
    <w:rsid w:val="00D91C1A"/>
    <w:rsid w:val="00D92C69"/>
    <w:rsid w:val="00D94382"/>
    <w:rsid w:val="00D943A8"/>
    <w:rsid w:val="00D94685"/>
    <w:rsid w:val="00D94DEE"/>
    <w:rsid w:val="00D955BE"/>
    <w:rsid w:val="00D95F26"/>
    <w:rsid w:val="00D9694F"/>
    <w:rsid w:val="00D970EE"/>
    <w:rsid w:val="00D97147"/>
    <w:rsid w:val="00D977AB"/>
    <w:rsid w:val="00D9783B"/>
    <w:rsid w:val="00DA018E"/>
    <w:rsid w:val="00DA141B"/>
    <w:rsid w:val="00DA1433"/>
    <w:rsid w:val="00DA150E"/>
    <w:rsid w:val="00DA15A7"/>
    <w:rsid w:val="00DA22B8"/>
    <w:rsid w:val="00DA25D7"/>
    <w:rsid w:val="00DA3381"/>
    <w:rsid w:val="00DA3777"/>
    <w:rsid w:val="00DA3A3E"/>
    <w:rsid w:val="00DA56BC"/>
    <w:rsid w:val="00DA5B4E"/>
    <w:rsid w:val="00DA5DFF"/>
    <w:rsid w:val="00DA7351"/>
    <w:rsid w:val="00DB005A"/>
    <w:rsid w:val="00DB0428"/>
    <w:rsid w:val="00DB084A"/>
    <w:rsid w:val="00DB0941"/>
    <w:rsid w:val="00DB0F48"/>
    <w:rsid w:val="00DB1136"/>
    <w:rsid w:val="00DB1371"/>
    <w:rsid w:val="00DB184F"/>
    <w:rsid w:val="00DB21A9"/>
    <w:rsid w:val="00DB268C"/>
    <w:rsid w:val="00DB34FB"/>
    <w:rsid w:val="00DB50E1"/>
    <w:rsid w:val="00DB522B"/>
    <w:rsid w:val="00DB6223"/>
    <w:rsid w:val="00DB6767"/>
    <w:rsid w:val="00DB686E"/>
    <w:rsid w:val="00DB7B4F"/>
    <w:rsid w:val="00DC00BF"/>
    <w:rsid w:val="00DC0F36"/>
    <w:rsid w:val="00DC1A4C"/>
    <w:rsid w:val="00DC2259"/>
    <w:rsid w:val="00DC279A"/>
    <w:rsid w:val="00DC3577"/>
    <w:rsid w:val="00DC4972"/>
    <w:rsid w:val="00DC4F19"/>
    <w:rsid w:val="00DC5CCF"/>
    <w:rsid w:val="00DC5CDB"/>
    <w:rsid w:val="00DC6003"/>
    <w:rsid w:val="00DC661B"/>
    <w:rsid w:val="00DC6707"/>
    <w:rsid w:val="00DC6D40"/>
    <w:rsid w:val="00DC6E93"/>
    <w:rsid w:val="00DC72D0"/>
    <w:rsid w:val="00DC77F0"/>
    <w:rsid w:val="00DC7EC4"/>
    <w:rsid w:val="00DD0223"/>
    <w:rsid w:val="00DD02FE"/>
    <w:rsid w:val="00DD0BD9"/>
    <w:rsid w:val="00DD0DAC"/>
    <w:rsid w:val="00DD138E"/>
    <w:rsid w:val="00DD211C"/>
    <w:rsid w:val="00DD2D6A"/>
    <w:rsid w:val="00DD2FB4"/>
    <w:rsid w:val="00DD34BD"/>
    <w:rsid w:val="00DD3AAB"/>
    <w:rsid w:val="00DD3BB3"/>
    <w:rsid w:val="00DD448F"/>
    <w:rsid w:val="00DD4CDA"/>
    <w:rsid w:val="00DD5471"/>
    <w:rsid w:val="00DD54B5"/>
    <w:rsid w:val="00DD60D4"/>
    <w:rsid w:val="00DE0735"/>
    <w:rsid w:val="00DE0A41"/>
    <w:rsid w:val="00DE0F03"/>
    <w:rsid w:val="00DE1E8D"/>
    <w:rsid w:val="00DE24A1"/>
    <w:rsid w:val="00DE33C6"/>
    <w:rsid w:val="00DE35CA"/>
    <w:rsid w:val="00DE3707"/>
    <w:rsid w:val="00DE3747"/>
    <w:rsid w:val="00DE6273"/>
    <w:rsid w:val="00DE6C66"/>
    <w:rsid w:val="00DE6FCF"/>
    <w:rsid w:val="00DE7712"/>
    <w:rsid w:val="00DE7D3C"/>
    <w:rsid w:val="00DF07C2"/>
    <w:rsid w:val="00DF10EA"/>
    <w:rsid w:val="00DF29C8"/>
    <w:rsid w:val="00DF37E5"/>
    <w:rsid w:val="00DF3F1A"/>
    <w:rsid w:val="00DF5707"/>
    <w:rsid w:val="00DF5DC6"/>
    <w:rsid w:val="00DF6211"/>
    <w:rsid w:val="00DF66E9"/>
    <w:rsid w:val="00DF71D2"/>
    <w:rsid w:val="00DF72D0"/>
    <w:rsid w:val="00DF742A"/>
    <w:rsid w:val="00DF79CC"/>
    <w:rsid w:val="00DF7E2E"/>
    <w:rsid w:val="00E00199"/>
    <w:rsid w:val="00E008AB"/>
    <w:rsid w:val="00E00DA0"/>
    <w:rsid w:val="00E01FC8"/>
    <w:rsid w:val="00E02252"/>
    <w:rsid w:val="00E0253D"/>
    <w:rsid w:val="00E02B66"/>
    <w:rsid w:val="00E02CB0"/>
    <w:rsid w:val="00E035A3"/>
    <w:rsid w:val="00E039D4"/>
    <w:rsid w:val="00E041DC"/>
    <w:rsid w:val="00E04CFA"/>
    <w:rsid w:val="00E054A5"/>
    <w:rsid w:val="00E0568F"/>
    <w:rsid w:val="00E065F3"/>
    <w:rsid w:val="00E06BC7"/>
    <w:rsid w:val="00E070AF"/>
    <w:rsid w:val="00E0717A"/>
    <w:rsid w:val="00E072CF"/>
    <w:rsid w:val="00E07A4F"/>
    <w:rsid w:val="00E11EC5"/>
    <w:rsid w:val="00E1288C"/>
    <w:rsid w:val="00E12B54"/>
    <w:rsid w:val="00E13732"/>
    <w:rsid w:val="00E14A4D"/>
    <w:rsid w:val="00E14E44"/>
    <w:rsid w:val="00E15818"/>
    <w:rsid w:val="00E1598F"/>
    <w:rsid w:val="00E1648F"/>
    <w:rsid w:val="00E17904"/>
    <w:rsid w:val="00E17A99"/>
    <w:rsid w:val="00E204FE"/>
    <w:rsid w:val="00E20E1E"/>
    <w:rsid w:val="00E20F30"/>
    <w:rsid w:val="00E21171"/>
    <w:rsid w:val="00E2160A"/>
    <w:rsid w:val="00E21680"/>
    <w:rsid w:val="00E2173D"/>
    <w:rsid w:val="00E21B8D"/>
    <w:rsid w:val="00E21F36"/>
    <w:rsid w:val="00E223C9"/>
    <w:rsid w:val="00E2276F"/>
    <w:rsid w:val="00E2315D"/>
    <w:rsid w:val="00E2468E"/>
    <w:rsid w:val="00E25787"/>
    <w:rsid w:val="00E26609"/>
    <w:rsid w:val="00E26BF6"/>
    <w:rsid w:val="00E2709D"/>
    <w:rsid w:val="00E27321"/>
    <w:rsid w:val="00E27844"/>
    <w:rsid w:val="00E30F31"/>
    <w:rsid w:val="00E3135F"/>
    <w:rsid w:val="00E32CC0"/>
    <w:rsid w:val="00E33241"/>
    <w:rsid w:val="00E33423"/>
    <w:rsid w:val="00E3369D"/>
    <w:rsid w:val="00E3375B"/>
    <w:rsid w:val="00E33B38"/>
    <w:rsid w:val="00E3435A"/>
    <w:rsid w:val="00E34E33"/>
    <w:rsid w:val="00E36375"/>
    <w:rsid w:val="00E3660D"/>
    <w:rsid w:val="00E36633"/>
    <w:rsid w:val="00E36924"/>
    <w:rsid w:val="00E36B00"/>
    <w:rsid w:val="00E3744F"/>
    <w:rsid w:val="00E405C3"/>
    <w:rsid w:val="00E41431"/>
    <w:rsid w:val="00E415C7"/>
    <w:rsid w:val="00E41F1C"/>
    <w:rsid w:val="00E424B7"/>
    <w:rsid w:val="00E42DBD"/>
    <w:rsid w:val="00E43BF0"/>
    <w:rsid w:val="00E43C23"/>
    <w:rsid w:val="00E44171"/>
    <w:rsid w:val="00E4458F"/>
    <w:rsid w:val="00E44AFC"/>
    <w:rsid w:val="00E44BD4"/>
    <w:rsid w:val="00E46142"/>
    <w:rsid w:val="00E4630F"/>
    <w:rsid w:val="00E4719D"/>
    <w:rsid w:val="00E47C42"/>
    <w:rsid w:val="00E47E11"/>
    <w:rsid w:val="00E50093"/>
    <w:rsid w:val="00E505B5"/>
    <w:rsid w:val="00E50774"/>
    <w:rsid w:val="00E50FEF"/>
    <w:rsid w:val="00E513D3"/>
    <w:rsid w:val="00E51401"/>
    <w:rsid w:val="00E518FA"/>
    <w:rsid w:val="00E521A1"/>
    <w:rsid w:val="00E53182"/>
    <w:rsid w:val="00E53AF5"/>
    <w:rsid w:val="00E53E5F"/>
    <w:rsid w:val="00E54232"/>
    <w:rsid w:val="00E54ABB"/>
    <w:rsid w:val="00E54C7D"/>
    <w:rsid w:val="00E54F94"/>
    <w:rsid w:val="00E54FFD"/>
    <w:rsid w:val="00E564D7"/>
    <w:rsid w:val="00E56C07"/>
    <w:rsid w:val="00E56C2D"/>
    <w:rsid w:val="00E57120"/>
    <w:rsid w:val="00E572A0"/>
    <w:rsid w:val="00E57464"/>
    <w:rsid w:val="00E574B4"/>
    <w:rsid w:val="00E60DE0"/>
    <w:rsid w:val="00E60DEA"/>
    <w:rsid w:val="00E61618"/>
    <w:rsid w:val="00E61687"/>
    <w:rsid w:val="00E61951"/>
    <w:rsid w:val="00E61A04"/>
    <w:rsid w:val="00E622A8"/>
    <w:rsid w:val="00E62513"/>
    <w:rsid w:val="00E62D9B"/>
    <w:rsid w:val="00E6315A"/>
    <w:rsid w:val="00E63F42"/>
    <w:rsid w:val="00E65231"/>
    <w:rsid w:val="00E6646C"/>
    <w:rsid w:val="00E66554"/>
    <w:rsid w:val="00E66B58"/>
    <w:rsid w:val="00E670B2"/>
    <w:rsid w:val="00E6788A"/>
    <w:rsid w:val="00E703C8"/>
    <w:rsid w:val="00E71023"/>
    <w:rsid w:val="00E71980"/>
    <w:rsid w:val="00E71BB0"/>
    <w:rsid w:val="00E728C5"/>
    <w:rsid w:val="00E72BB5"/>
    <w:rsid w:val="00E732DA"/>
    <w:rsid w:val="00E738C0"/>
    <w:rsid w:val="00E74BA7"/>
    <w:rsid w:val="00E74CB1"/>
    <w:rsid w:val="00E74FCB"/>
    <w:rsid w:val="00E753D1"/>
    <w:rsid w:val="00E7596E"/>
    <w:rsid w:val="00E764AC"/>
    <w:rsid w:val="00E765CD"/>
    <w:rsid w:val="00E7661A"/>
    <w:rsid w:val="00E76C1D"/>
    <w:rsid w:val="00E76D72"/>
    <w:rsid w:val="00E779BE"/>
    <w:rsid w:val="00E77D75"/>
    <w:rsid w:val="00E80835"/>
    <w:rsid w:val="00E8129E"/>
    <w:rsid w:val="00E81650"/>
    <w:rsid w:val="00E81902"/>
    <w:rsid w:val="00E81991"/>
    <w:rsid w:val="00E81DA6"/>
    <w:rsid w:val="00E829A9"/>
    <w:rsid w:val="00E8326D"/>
    <w:rsid w:val="00E8365F"/>
    <w:rsid w:val="00E84382"/>
    <w:rsid w:val="00E84FCE"/>
    <w:rsid w:val="00E8583A"/>
    <w:rsid w:val="00E85928"/>
    <w:rsid w:val="00E8694D"/>
    <w:rsid w:val="00E873D0"/>
    <w:rsid w:val="00E8795B"/>
    <w:rsid w:val="00E87DBB"/>
    <w:rsid w:val="00E93084"/>
    <w:rsid w:val="00E933D1"/>
    <w:rsid w:val="00E93B37"/>
    <w:rsid w:val="00E93CB3"/>
    <w:rsid w:val="00E9405E"/>
    <w:rsid w:val="00E94B6D"/>
    <w:rsid w:val="00E94FCF"/>
    <w:rsid w:val="00E95816"/>
    <w:rsid w:val="00E9586F"/>
    <w:rsid w:val="00E95924"/>
    <w:rsid w:val="00E9621F"/>
    <w:rsid w:val="00EA015F"/>
    <w:rsid w:val="00EA01F5"/>
    <w:rsid w:val="00EA1116"/>
    <w:rsid w:val="00EA17A1"/>
    <w:rsid w:val="00EA2ECE"/>
    <w:rsid w:val="00EA39FB"/>
    <w:rsid w:val="00EA4744"/>
    <w:rsid w:val="00EA4780"/>
    <w:rsid w:val="00EA4B24"/>
    <w:rsid w:val="00EA4E5D"/>
    <w:rsid w:val="00EA5572"/>
    <w:rsid w:val="00EA599C"/>
    <w:rsid w:val="00EA5D03"/>
    <w:rsid w:val="00EA5E7A"/>
    <w:rsid w:val="00EA5F03"/>
    <w:rsid w:val="00EA6142"/>
    <w:rsid w:val="00EA625F"/>
    <w:rsid w:val="00EA6496"/>
    <w:rsid w:val="00EA6642"/>
    <w:rsid w:val="00EA6BD5"/>
    <w:rsid w:val="00EA7419"/>
    <w:rsid w:val="00EA74EA"/>
    <w:rsid w:val="00EA7A1A"/>
    <w:rsid w:val="00EA7B24"/>
    <w:rsid w:val="00EA7BB5"/>
    <w:rsid w:val="00EB0C56"/>
    <w:rsid w:val="00EB0EF2"/>
    <w:rsid w:val="00EB1864"/>
    <w:rsid w:val="00EB2018"/>
    <w:rsid w:val="00EB257A"/>
    <w:rsid w:val="00EB3759"/>
    <w:rsid w:val="00EB3ADD"/>
    <w:rsid w:val="00EB3CC7"/>
    <w:rsid w:val="00EB4154"/>
    <w:rsid w:val="00EB43FA"/>
    <w:rsid w:val="00EB475C"/>
    <w:rsid w:val="00EB4DB9"/>
    <w:rsid w:val="00EB51DF"/>
    <w:rsid w:val="00EB5672"/>
    <w:rsid w:val="00EB5CD1"/>
    <w:rsid w:val="00EB5F20"/>
    <w:rsid w:val="00EB68F7"/>
    <w:rsid w:val="00EB74CC"/>
    <w:rsid w:val="00EB75BD"/>
    <w:rsid w:val="00EC0242"/>
    <w:rsid w:val="00EC056F"/>
    <w:rsid w:val="00EC0B66"/>
    <w:rsid w:val="00EC0F3E"/>
    <w:rsid w:val="00EC1200"/>
    <w:rsid w:val="00EC13E5"/>
    <w:rsid w:val="00EC20D8"/>
    <w:rsid w:val="00EC355D"/>
    <w:rsid w:val="00EC3CAF"/>
    <w:rsid w:val="00EC3E06"/>
    <w:rsid w:val="00EC5126"/>
    <w:rsid w:val="00EC5378"/>
    <w:rsid w:val="00EC5916"/>
    <w:rsid w:val="00EC7254"/>
    <w:rsid w:val="00ED0189"/>
    <w:rsid w:val="00ED0629"/>
    <w:rsid w:val="00ED0701"/>
    <w:rsid w:val="00ED1370"/>
    <w:rsid w:val="00ED148F"/>
    <w:rsid w:val="00ED16E2"/>
    <w:rsid w:val="00ED1EE9"/>
    <w:rsid w:val="00ED2041"/>
    <w:rsid w:val="00ED2400"/>
    <w:rsid w:val="00ED285A"/>
    <w:rsid w:val="00ED2E1A"/>
    <w:rsid w:val="00ED31F2"/>
    <w:rsid w:val="00ED3376"/>
    <w:rsid w:val="00ED40BD"/>
    <w:rsid w:val="00ED4418"/>
    <w:rsid w:val="00ED48F7"/>
    <w:rsid w:val="00ED561C"/>
    <w:rsid w:val="00ED5B0E"/>
    <w:rsid w:val="00ED5BF5"/>
    <w:rsid w:val="00ED5C25"/>
    <w:rsid w:val="00ED6C85"/>
    <w:rsid w:val="00ED6D06"/>
    <w:rsid w:val="00EE009D"/>
    <w:rsid w:val="00EE0668"/>
    <w:rsid w:val="00EE15B9"/>
    <w:rsid w:val="00EE25F4"/>
    <w:rsid w:val="00EE2B65"/>
    <w:rsid w:val="00EE32EE"/>
    <w:rsid w:val="00EE37F4"/>
    <w:rsid w:val="00EE3C14"/>
    <w:rsid w:val="00EE46A3"/>
    <w:rsid w:val="00EE49C5"/>
    <w:rsid w:val="00EE4C07"/>
    <w:rsid w:val="00EE4D23"/>
    <w:rsid w:val="00EE4D85"/>
    <w:rsid w:val="00EE5EB0"/>
    <w:rsid w:val="00EE610F"/>
    <w:rsid w:val="00EE61D8"/>
    <w:rsid w:val="00EF058C"/>
    <w:rsid w:val="00EF0ABB"/>
    <w:rsid w:val="00EF0B6E"/>
    <w:rsid w:val="00EF11B7"/>
    <w:rsid w:val="00EF2385"/>
    <w:rsid w:val="00EF3A93"/>
    <w:rsid w:val="00EF3D5A"/>
    <w:rsid w:val="00EF3FDE"/>
    <w:rsid w:val="00EF46E0"/>
    <w:rsid w:val="00EF5434"/>
    <w:rsid w:val="00EF5508"/>
    <w:rsid w:val="00EF5C72"/>
    <w:rsid w:val="00EF6F8D"/>
    <w:rsid w:val="00EF7CDB"/>
    <w:rsid w:val="00F001D2"/>
    <w:rsid w:val="00F00B6E"/>
    <w:rsid w:val="00F020D2"/>
    <w:rsid w:val="00F02328"/>
    <w:rsid w:val="00F03796"/>
    <w:rsid w:val="00F03972"/>
    <w:rsid w:val="00F039EA"/>
    <w:rsid w:val="00F042CB"/>
    <w:rsid w:val="00F04911"/>
    <w:rsid w:val="00F04C23"/>
    <w:rsid w:val="00F05148"/>
    <w:rsid w:val="00F052D8"/>
    <w:rsid w:val="00F05AA8"/>
    <w:rsid w:val="00F06893"/>
    <w:rsid w:val="00F06FD3"/>
    <w:rsid w:val="00F0722B"/>
    <w:rsid w:val="00F07C47"/>
    <w:rsid w:val="00F102FF"/>
    <w:rsid w:val="00F105FA"/>
    <w:rsid w:val="00F10DC2"/>
    <w:rsid w:val="00F110CF"/>
    <w:rsid w:val="00F123F6"/>
    <w:rsid w:val="00F13851"/>
    <w:rsid w:val="00F13B8D"/>
    <w:rsid w:val="00F13D10"/>
    <w:rsid w:val="00F13DB1"/>
    <w:rsid w:val="00F13FBF"/>
    <w:rsid w:val="00F16A6B"/>
    <w:rsid w:val="00F16C9B"/>
    <w:rsid w:val="00F16EA8"/>
    <w:rsid w:val="00F17690"/>
    <w:rsid w:val="00F17702"/>
    <w:rsid w:val="00F20760"/>
    <w:rsid w:val="00F22387"/>
    <w:rsid w:val="00F23931"/>
    <w:rsid w:val="00F239CD"/>
    <w:rsid w:val="00F23A00"/>
    <w:rsid w:val="00F23A0F"/>
    <w:rsid w:val="00F247A5"/>
    <w:rsid w:val="00F256D3"/>
    <w:rsid w:val="00F26D2C"/>
    <w:rsid w:val="00F272A9"/>
    <w:rsid w:val="00F2744F"/>
    <w:rsid w:val="00F27C7B"/>
    <w:rsid w:val="00F30145"/>
    <w:rsid w:val="00F3046B"/>
    <w:rsid w:val="00F308C3"/>
    <w:rsid w:val="00F31033"/>
    <w:rsid w:val="00F322FC"/>
    <w:rsid w:val="00F32474"/>
    <w:rsid w:val="00F32536"/>
    <w:rsid w:val="00F32732"/>
    <w:rsid w:val="00F32A17"/>
    <w:rsid w:val="00F33092"/>
    <w:rsid w:val="00F337B4"/>
    <w:rsid w:val="00F33F7E"/>
    <w:rsid w:val="00F34147"/>
    <w:rsid w:val="00F34388"/>
    <w:rsid w:val="00F345BB"/>
    <w:rsid w:val="00F34770"/>
    <w:rsid w:val="00F34A2D"/>
    <w:rsid w:val="00F34C78"/>
    <w:rsid w:val="00F351A4"/>
    <w:rsid w:val="00F35334"/>
    <w:rsid w:val="00F370F0"/>
    <w:rsid w:val="00F372C0"/>
    <w:rsid w:val="00F379CF"/>
    <w:rsid w:val="00F37CF5"/>
    <w:rsid w:val="00F40611"/>
    <w:rsid w:val="00F4090D"/>
    <w:rsid w:val="00F41838"/>
    <w:rsid w:val="00F41D2C"/>
    <w:rsid w:val="00F42068"/>
    <w:rsid w:val="00F42C98"/>
    <w:rsid w:val="00F42EB2"/>
    <w:rsid w:val="00F43BD4"/>
    <w:rsid w:val="00F43BED"/>
    <w:rsid w:val="00F4403E"/>
    <w:rsid w:val="00F44273"/>
    <w:rsid w:val="00F44320"/>
    <w:rsid w:val="00F4579E"/>
    <w:rsid w:val="00F462DF"/>
    <w:rsid w:val="00F46C33"/>
    <w:rsid w:val="00F475F5"/>
    <w:rsid w:val="00F47C5B"/>
    <w:rsid w:val="00F50360"/>
    <w:rsid w:val="00F514B0"/>
    <w:rsid w:val="00F5186D"/>
    <w:rsid w:val="00F51E68"/>
    <w:rsid w:val="00F52508"/>
    <w:rsid w:val="00F525EC"/>
    <w:rsid w:val="00F5278A"/>
    <w:rsid w:val="00F530E2"/>
    <w:rsid w:val="00F535DF"/>
    <w:rsid w:val="00F53939"/>
    <w:rsid w:val="00F54204"/>
    <w:rsid w:val="00F5476D"/>
    <w:rsid w:val="00F55389"/>
    <w:rsid w:val="00F564D5"/>
    <w:rsid w:val="00F568F6"/>
    <w:rsid w:val="00F56912"/>
    <w:rsid w:val="00F56BF6"/>
    <w:rsid w:val="00F605EC"/>
    <w:rsid w:val="00F61314"/>
    <w:rsid w:val="00F6153F"/>
    <w:rsid w:val="00F615B2"/>
    <w:rsid w:val="00F61D34"/>
    <w:rsid w:val="00F61F6F"/>
    <w:rsid w:val="00F62270"/>
    <w:rsid w:val="00F622DD"/>
    <w:rsid w:val="00F62460"/>
    <w:rsid w:val="00F62D28"/>
    <w:rsid w:val="00F62EF5"/>
    <w:rsid w:val="00F62F8B"/>
    <w:rsid w:val="00F6427B"/>
    <w:rsid w:val="00F64FC4"/>
    <w:rsid w:val="00F65174"/>
    <w:rsid w:val="00F658FE"/>
    <w:rsid w:val="00F659FD"/>
    <w:rsid w:val="00F66603"/>
    <w:rsid w:val="00F6680F"/>
    <w:rsid w:val="00F67237"/>
    <w:rsid w:val="00F67385"/>
    <w:rsid w:val="00F67D30"/>
    <w:rsid w:val="00F67EE4"/>
    <w:rsid w:val="00F67F93"/>
    <w:rsid w:val="00F7070F"/>
    <w:rsid w:val="00F70743"/>
    <w:rsid w:val="00F707A5"/>
    <w:rsid w:val="00F71665"/>
    <w:rsid w:val="00F72217"/>
    <w:rsid w:val="00F726D5"/>
    <w:rsid w:val="00F727A7"/>
    <w:rsid w:val="00F72F6C"/>
    <w:rsid w:val="00F741C0"/>
    <w:rsid w:val="00F75163"/>
    <w:rsid w:val="00F76116"/>
    <w:rsid w:val="00F777B5"/>
    <w:rsid w:val="00F801B8"/>
    <w:rsid w:val="00F8040C"/>
    <w:rsid w:val="00F81201"/>
    <w:rsid w:val="00F81CFC"/>
    <w:rsid w:val="00F82084"/>
    <w:rsid w:val="00F82261"/>
    <w:rsid w:val="00F8255C"/>
    <w:rsid w:val="00F82FE5"/>
    <w:rsid w:val="00F848E6"/>
    <w:rsid w:val="00F85148"/>
    <w:rsid w:val="00F85354"/>
    <w:rsid w:val="00F8569F"/>
    <w:rsid w:val="00F85E67"/>
    <w:rsid w:val="00F86FB4"/>
    <w:rsid w:val="00F87C6C"/>
    <w:rsid w:val="00F87F0B"/>
    <w:rsid w:val="00F90337"/>
    <w:rsid w:val="00F90C65"/>
    <w:rsid w:val="00F90CF1"/>
    <w:rsid w:val="00F90D6E"/>
    <w:rsid w:val="00F91076"/>
    <w:rsid w:val="00F91A89"/>
    <w:rsid w:val="00F91C20"/>
    <w:rsid w:val="00F9308F"/>
    <w:rsid w:val="00F93C15"/>
    <w:rsid w:val="00F944E7"/>
    <w:rsid w:val="00F945DB"/>
    <w:rsid w:val="00F94E03"/>
    <w:rsid w:val="00F95013"/>
    <w:rsid w:val="00F95587"/>
    <w:rsid w:val="00F95ABC"/>
    <w:rsid w:val="00F9758B"/>
    <w:rsid w:val="00F978E6"/>
    <w:rsid w:val="00F979EF"/>
    <w:rsid w:val="00F97ECC"/>
    <w:rsid w:val="00FA0A23"/>
    <w:rsid w:val="00FA1029"/>
    <w:rsid w:val="00FA1302"/>
    <w:rsid w:val="00FA134B"/>
    <w:rsid w:val="00FA1CFD"/>
    <w:rsid w:val="00FA22F6"/>
    <w:rsid w:val="00FA26A2"/>
    <w:rsid w:val="00FA28AF"/>
    <w:rsid w:val="00FA29E7"/>
    <w:rsid w:val="00FA30E3"/>
    <w:rsid w:val="00FA3379"/>
    <w:rsid w:val="00FA49FC"/>
    <w:rsid w:val="00FA4D50"/>
    <w:rsid w:val="00FA5148"/>
    <w:rsid w:val="00FA52AF"/>
    <w:rsid w:val="00FA5313"/>
    <w:rsid w:val="00FA5609"/>
    <w:rsid w:val="00FA56E1"/>
    <w:rsid w:val="00FA6737"/>
    <w:rsid w:val="00FA68CE"/>
    <w:rsid w:val="00FA6A00"/>
    <w:rsid w:val="00FA71AE"/>
    <w:rsid w:val="00FA7707"/>
    <w:rsid w:val="00FB1069"/>
    <w:rsid w:val="00FB1309"/>
    <w:rsid w:val="00FB1CF9"/>
    <w:rsid w:val="00FB2291"/>
    <w:rsid w:val="00FB2523"/>
    <w:rsid w:val="00FB2676"/>
    <w:rsid w:val="00FB280C"/>
    <w:rsid w:val="00FB29AF"/>
    <w:rsid w:val="00FB3A33"/>
    <w:rsid w:val="00FB4B24"/>
    <w:rsid w:val="00FB515F"/>
    <w:rsid w:val="00FB5A53"/>
    <w:rsid w:val="00FB5C5D"/>
    <w:rsid w:val="00FB65A7"/>
    <w:rsid w:val="00FB676E"/>
    <w:rsid w:val="00FB6D66"/>
    <w:rsid w:val="00FB7F14"/>
    <w:rsid w:val="00FC01EC"/>
    <w:rsid w:val="00FC0729"/>
    <w:rsid w:val="00FC07BA"/>
    <w:rsid w:val="00FC0EE9"/>
    <w:rsid w:val="00FC0FDB"/>
    <w:rsid w:val="00FC1280"/>
    <w:rsid w:val="00FC1E92"/>
    <w:rsid w:val="00FC2C3A"/>
    <w:rsid w:val="00FC2EBE"/>
    <w:rsid w:val="00FC339C"/>
    <w:rsid w:val="00FC3F17"/>
    <w:rsid w:val="00FC48EC"/>
    <w:rsid w:val="00FC5172"/>
    <w:rsid w:val="00FC5E3B"/>
    <w:rsid w:val="00FC6353"/>
    <w:rsid w:val="00FC774C"/>
    <w:rsid w:val="00FC7AFE"/>
    <w:rsid w:val="00FD02B9"/>
    <w:rsid w:val="00FD031B"/>
    <w:rsid w:val="00FD03A0"/>
    <w:rsid w:val="00FD07AE"/>
    <w:rsid w:val="00FD0BEF"/>
    <w:rsid w:val="00FD0E86"/>
    <w:rsid w:val="00FD1636"/>
    <w:rsid w:val="00FD23CA"/>
    <w:rsid w:val="00FD255F"/>
    <w:rsid w:val="00FD319D"/>
    <w:rsid w:val="00FD39EA"/>
    <w:rsid w:val="00FD48EC"/>
    <w:rsid w:val="00FD5B81"/>
    <w:rsid w:val="00FD5FA3"/>
    <w:rsid w:val="00FD62C1"/>
    <w:rsid w:val="00FD62CF"/>
    <w:rsid w:val="00FD6913"/>
    <w:rsid w:val="00FD6AD9"/>
    <w:rsid w:val="00FD6F1B"/>
    <w:rsid w:val="00FD7088"/>
    <w:rsid w:val="00FD71B8"/>
    <w:rsid w:val="00FD7FC5"/>
    <w:rsid w:val="00FD7FD3"/>
    <w:rsid w:val="00FE0785"/>
    <w:rsid w:val="00FE0C45"/>
    <w:rsid w:val="00FE0CD0"/>
    <w:rsid w:val="00FE2015"/>
    <w:rsid w:val="00FE22AF"/>
    <w:rsid w:val="00FE297B"/>
    <w:rsid w:val="00FE2C37"/>
    <w:rsid w:val="00FE4C97"/>
    <w:rsid w:val="00FE51CA"/>
    <w:rsid w:val="00FE60DD"/>
    <w:rsid w:val="00FE643C"/>
    <w:rsid w:val="00FF0334"/>
    <w:rsid w:val="00FF1365"/>
    <w:rsid w:val="00FF14C6"/>
    <w:rsid w:val="00FF19BA"/>
    <w:rsid w:val="00FF1AEF"/>
    <w:rsid w:val="00FF24C2"/>
    <w:rsid w:val="00FF24C6"/>
    <w:rsid w:val="00FF2BD0"/>
    <w:rsid w:val="00FF3BDA"/>
    <w:rsid w:val="00FF446A"/>
    <w:rsid w:val="00FF47B6"/>
    <w:rsid w:val="00FF5C56"/>
    <w:rsid w:val="00FF5D58"/>
    <w:rsid w:val="00FF615F"/>
    <w:rsid w:val="00FF62AF"/>
    <w:rsid w:val="00FF758C"/>
    <w:rsid w:val="00FF7AD0"/>
    <w:rsid w:val="0402502C"/>
    <w:rsid w:val="0F997B46"/>
    <w:rsid w:val="2156395B"/>
    <w:rsid w:val="37A70903"/>
    <w:rsid w:val="4A1981E7"/>
    <w:rsid w:val="56C0F7F7"/>
    <w:rsid w:val="57ACD347"/>
    <w:rsid w:val="57EF6CE9"/>
    <w:rsid w:val="6116DEF5"/>
    <w:rsid w:val="684D4265"/>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24D87"/>
  <w15:chartTrackingRefBased/>
  <w15:docId w15:val="{E407D678-B306-4B3A-ADB2-220E10D3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739"/>
    <w:pPr>
      <w:spacing w:after="0" w:line="360" w:lineRule="auto"/>
      <w:jc w:val="both"/>
    </w:pPr>
    <w:rPr>
      <w:rFonts w:ascii="Times New Roman" w:eastAsia="SimSun" w:hAnsi="Times New Roman" w:cs="Times New Roman"/>
      <w:kern w:val="0"/>
      <w:sz w:val="24"/>
      <w:szCs w:val="24"/>
      <w:lang w:val="en-US" w:eastAsia="zh-CN"/>
    </w:rPr>
  </w:style>
  <w:style w:type="paragraph" w:styleId="Heading1">
    <w:name w:val="heading 1"/>
    <w:basedOn w:val="Normal"/>
    <w:next w:val="Normal"/>
    <w:link w:val="Heading1Char"/>
    <w:uiPriority w:val="9"/>
    <w:qFormat/>
    <w:rsid w:val="00EF3A93"/>
    <w:pPr>
      <w:keepNext/>
      <w:keepLines/>
      <w:spacing w:before="240"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429AE"/>
    <w:pPr>
      <w:keepNext/>
      <w:keepLines/>
      <w:spacing w:before="60" w:after="6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C1811"/>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1D2006"/>
    <w:pPr>
      <w:keepNext/>
      <w:keepLines/>
      <w:spacing w:before="40"/>
      <w:outlineLvl w:val="3"/>
    </w:pPr>
    <w:rPr>
      <w:rFonts w:eastAsiaTheme="majorEastAsia" w:cstheme="majorBidi"/>
      <w:b/>
      <w:iCs/>
      <w:sz w:val="28"/>
    </w:rPr>
  </w:style>
  <w:style w:type="paragraph" w:styleId="Heading5">
    <w:name w:val="heading 5"/>
    <w:basedOn w:val="Normal"/>
    <w:next w:val="Normal"/>
    <w:link w:val="Heading5Char"/>
    <w:qFormat/>
    <w:rsid w:val="005D1D75"/>
    <w:pPr>
      <w:keepNext/>
      <w:ind w:left="360"/>
      <w:jc w:val="center"/>
      <w:outlineLvl w:val="4"/>
    </w:pPr>
    <w:rPr>
      <w:rFonts w:eastAsia="Times New Roman"/>
      <w:b/>
      <w:bCs/>
      <w:u w:val="single"/>
      <w:lang w:eastAsia="en-US"/>
    </w:rPr>
  </w:style>
  <w:style w:type="paragraph" w:styleId="Heading6">
    <w:name w:val="heading 6"/>
    <w:basedOn w:val="Normal"/>
    <w:next w:val="Normal"/>
    <w:link w:val="Heading6Char"/>
    <w:qFormat/>
    <w:rsid w:val="00A16489"/>
    <w:pPr>
      <w:keepNext/>
      <w:ind w:left="360"/>
      <w:jc w:val="center"/>
      <w:outlineLvl w:val="5"/>
    </w:pPr>
    <w:rPr>
      <w:rFonts w:eastAsia="Times New Roman"/>
      <w:u w:val="single"/>
      <w:lang w:eastAsia="en-US"/>
    </w:rPr>
  </w:style>
  <w:style w:type="paragraph" w:styleId="Heading7">
    <w:name w:val="heading 7"/>
    <w:basedOn w:val="Normal"/>
    <w:next w:val="Normal"/>
    <w:link w:val="Heading7Char"/>
    <w:qFormat/>
    <w:rsid w:val="00A16489"/>
    <w:pPr>
      <w:keepNext/>
      <w:jc w:val="center"/>
      <w:outlineLvl w:val="6"/>
    </w:pPr>
    <w:rPr>
      <w:rFonts w:eastAsia="Times New Roman"/>
      <w:b/>
      <w:b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5D1D75"/>
    <w:rPr>
      <w:rFonts w:ascii="Times New Roman" w:eastAsia="Times New Roman" w:hAnsi="Times New Roman" w:cs="Times New Roman"/>
      <w:b/>
      <w:bCs/>
      <w:kern w:val="0"/>
      <w:sz w:val="24"/>
      <w:szCs w:val="24"/>
      <w:u w:val="single"/>
      <w:lang w:val="en-US"/>
    </w:rPr>
  </w:style>
  <w:style w:type="character" w:customStyle="1" w:styleId="Heading6Char">
    <w:name w:val="Heading 6 Char"/>
    <w:basedOn w:val="DefaultParagraphFont"/>
    <w:link w:val="Heading6"/>
    <w:rsid w:val="00A16489"/>
    <w:rPr>
      <w:rFonts w:ascii="Times New Roman" w:eastAsia="Times New Roman" w:hAnsi="Times New Roman" w:cs="Times New Roman"/>
      <w:kern w:val="0"/>
      <w:sz w:val="24"/>
      <w:szCs w:val="24"/>
      <w:u w:val="single"/>
      <w:lang w:val="en-US"/>
    </w:rPr>
  </w:style>
  <w:style w:type="character" w:customStyle="1" w:styleId="Heading7Char">
    <w:name w:val="Heading 7 Char"/>
    <w:basedOn w:val="DefaultParagraphFont"/>
    <w:link w:val="Heading7"/>
    <w:rsid w:val="00A16489"/>
    <w:rPr>
      <w:rFonts w:ascii="Times New Roman" w:eastAsia="Times New Roman" w:hAnsi="Times New Roman" w:cs="Times New Roman"/>
      <w:b/>
      <w:bCs/>
      <w:kern w:val="0"/>
      <w:sz w:val="24"/>
      <w:szCs w:val="24"/>
      <w:lang w:val="en-US"/>
    </w:rPr>
  </w:style>
  <w:style w:type="table" w:styleId="TableGrid">
    <w:name w:val="Table Grid"/>
    <w:basedOn w:val="TableNormal"/>
    <w:uiPriority w:val="39"/>
    <w:rsid w:val="00F615B2"/>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umber List"/>
    <w:basedOn w:val="ListNumber"/>
    <w:autoRedefine/>
    <w:uiPriority w:val="34"/>
    <w:qFormat/>
    <w:rsid w:val="00D13280"/>
    <w:pPr>
      <w:numPr>
        <w:numId w:val="25"/>
      </w:numPr>
      <w:spacing w:after="160"/>
    </w:pPr>
    <w:rPr>
      <w:rFonts w:eastAsiaTheme="minorHAnsi" w:cstheme="minorBidi"/>
      <w:szCs w:val="22"/>
      <w:lang w:val="en-IN" w:eastAsia="en-US"/>
    </w:rPr>
  </w:style>
  <w:style w:type="paragraph" w:styleId="Header">
    <w:name w:val="header"/>
    <w:basedOn w:val="Normal"/>
    <w:link w:val="HeaderChar"/>
    <w:uiPriority w:val="99"/>
    <w:unhideWhenUsed/>
    <w:rsid w:val="006B1D65"/>
    <w:pPr>
      <w:tabs>
        <w:tab w:val="center" w:pos="4513"/>
        <w:tab w:val="right" w:pos="9026"/>
      </w:tabs>
    </w:pPr>
  </w:style>
  <w:style w:type="character" w:customStyle="1" w:styleId="HeaderChar">
    <w:name w:val="Header Char"/>
    <w:basedOn w:val="DefaultParagraphFont"/>
    <w:link w:val="Header"/>
    <w:uiPriority w:val="99"/>
    <w:rsid w:val="006B1D65"/>
    <w:rPr>
      <w:rFonts w:ascii="Times New Roman" w:eastAsia="SimSun" w:hAnsi="Times New Roman" w:cs="Times New Roman"/>
      <w:kern w:val="0"/>
      <w:sz w:val="24"/>
      <w:szCs w:val="24"/>
      <w:lang w:val="en-US" w:eastAsia="zh-CN"/>
    </w:rPr>
  </w:style>
  <w:style w:type="paragraph" w:styleId="Footer">
    <w:name w:val="footer"/>
    <w:basedOn w:val="Normal"/>
    <w:link w:val="FooterChar"/>
    <w:uiPriority w:val="99"/>
    <w:unhideWhenUsed/>
    <w:rsid w:val="006B1D65"/>
    <w:pPr>
      <w:tabs>
        <w:tab w:val="center" w:pos="4513"/>
        <w:tab w:val="right" w:pos="9026"/>
      </w:tabs>
    </w:pPr>
  </w:style>
  <w:style w:type="character" w:customStyle="1" w:styleId="FooterChar">
    <w:name w:val="Footer Char"/>
    <w:basedOn w:val="DefaultParagraphFont"/>
    <w:link w:val="Footer"/>
    <w:uiPriority w:val="99"/>
    <w:rsid w:val="006B1D65"/>
    <w:rPr>
      <w:rFonts w:ascii="Times New Roman" w:eastAsia="SimSun" w:hAnsi="Times New Roman" w:cs="Times New Roman"/>
      <w:kern w:val="0"/>
      <w:sz w:val="24"/>
      <w:szCs w:val="24"/>
      <w:lang w:val="en-US" w:eastAsia="zh-CN"/>
    </w:rPr>
  </w:style>
  <w:style w:type="paragraph" w:styleId="TOC1">
    <w:name w:val="toc 1"/>
    <w:basedOn w:val="Normal"/>
    <w:next w:val="Normal"/>
    <w:autoRedefine/>
    <w:uiPriority w:val="39"/>
    <w:unhideWhenUsed/>
    <w:rsid w:val="00C20CEA"/>
    <w:pPr>
      <w:tabs>
        <w:tab w:val="right" w:pos="9061"/>
      </w:tabs>
      <w:spacing w:after="100"/>
    </w:pPr>
  </w:style>
  <w:style w:type="paragraph" w:styleId="TOC2">
    <w:name w:val="toc 2"/>
    <w:basedOn w:val="Normal"/>
    <w:next w:val="Normal"/>
    <w:autoRedefine/>
    <w:uiPriority w:val="39"/>
    <w:unhideWhenUsed/>
    <w:rsid w:val="000F7B79"/>
    <w:pPr>
      <w:spacing w:after="100"/>
      <w:ind w:left="240"/>
    </w:pPr>
  </w:style>
  <w:style w:type="character" w:customStyle="1" w:styleId="Heading1Char">
    <w:name w:val="Heading 1 Char"/>
    <w:basedOn w:val="DefaultParagraphFont"/>
    <w:link w:val="Heading1"/>
    <w:uiPriority w:val="9"/>
    <w:rsid w:val="00D32566"/>
    <w:rPr>
      <w:rFonts w:ascii="Times New Roman" w:eastAsiaTheme="majorEastAsia" w:hAnsi="Times New Roman" w:cstheme="majorBidi"/>
      <w:b/>
      <w:kern w:val="0"/>
      <w:sz w:val="36"/>
      <w:szCs w:val="32"/>
      <w:lang w:val="en-US" w:eastAsia="zh-CN"/>
    </w:rPr>
  </w:style>
  <w:style w:type="character" w:customStyle="1" w:styleId="Heading2Char">
    <w:name w:val="Heading 2 Char"/>
    <w:basedOn w:val="DefaultParagraphFont"/>
    <w:link w:val="Heading2"/>
    <w:uiPriority w:val="9"/>
    <w:rsid w:val="003A307B"/>
    <w:rPr>
      <w:rFonts w:ascii="Times New Roman" w:eastAsiaTheme="majorEastAsia" w:hAnsi="Times New Roman" w:cstheme="majorBidi"/>
      <w:b/>
      <w:kern w:val="0"/>
      <w:sz w:val="28"/>
      <w:szCs w:val="26"/>
      <w:lang w:val="en-US" w:eastAsia="zh-CN"/>
    </w:rPr>
  </w:style>
  <w:style w:type="paragraph" w:styleId="TOCHeading">
    <w:name w:val="TOC Heading"/>
    <w:basedOn w:val="Heading1"/>
    <w:next w:val="Normal"/>
    <w:uiPriority w:val="39"/>
    <w:unhideWhenUsed/>
    <w:qFormat/>
    <w:rsid w:val="008617BE"/>
    <w:pPr>
      <w:spacing w:line="259" w:lineRule="auto"/>
      <w:jc w:val="left"/>
      <w:outlineLvl w:val="9"/>
    </w:pPr>
    <w:rPr>
      <w:rFonts w:asciiTheme="majorHAnsi" w:hAnsiTheme="majorHAnsi"/>
      <w:color w:val="2F5496" w:themeColor="accent1" w:themeShade="BF"/>
      <w:lang w:eastAsia="en-US"/>
    </w:rPr>
  </w:style>
  <w:style w:type="character" w:styleId="Hyperlink">
    <w:name w:val="Hyperlink"/>
    <w:basedOn w:val="DefaultParagraphFont"/>
    <w:uiPriority w:val="99"/>
    <w:unhideWhenUsed/>
    <w:rsid w:val="008617BE"/>
    <w:rPr>
      <w:color w:val="0563C1" w:themeColor="hyperlink"/>
      <w:u w:val="single"/>
    </w:rPr>
  </w:style>
  <w:style w:type="character" w:styleId="UnresolvedMention">
    <w:name w:val="Unresolved Mention"/>
    <w:basedOn w:val="DefaultParagraphFont"/>
    <w:uiPriority w:val="99"/>
    <w:semiHidden/>
    <w:unhideWhenUsed/>
    <w:rsid w:val="001355B2"/>
    <w:rPr>
      <w:color w:val="605E5C"/>
      <w:shd w:val="clear" w:color="auto" w:fill="E1DFDD"/>
    </w:rPr>
  </w:style>
  <w:style w:type="paragraph" w:styleId="NormalWeb">
    <w:name w:val="Normal (Web)"/>
    <w:basedOn w:val="Normal"/>
    <w:uiPriority w:val="99"/>
    <w:semiHidden/>
    <w:unhideWhenUsed/>
    <w:rsid w:val="002D16CB"/>
    <w:pPr>
      <w:spacing w:before="100" w:beforeAutospacing="1" w:after="100" w:afterAutospacing="1"/>
    </w:pPr>
    <w:rPr>
      <w:rFonts w:eastAsia="Times New Roman"/>
      <w:lang w:val="en-GB" w:eastAsia="en-GB"/>
    </w:rPr>
  </w:style>
  <w:style w:type="character" w:customStyle="1" w:styleId="Heading3Char">
    <w:name w:val="Heading 3 Char"/>
    <w:basedOn w:val="DefaultParagraphFont"/>
    <w:link w:val="Heading3"/>
    <w:uiPriority w:val="9"/>
    <w:rsid w:val="009C1811"/>
    <w:rPr>
      <w:rFonts w:ascii="Times New Roman" w:eastAsiaTheme="majorEastAsia" w:hAnsi="Times New Roman" w:cstheme="majorBidi"/>
      <w:b/>
      <w:kern w:val="0"/>
      <w:sz w:val="28"/>
      <w:szCs w:val="24"/>
      <w:lang w:val="en-US" w:eastAsia="zh-CN"/>
    </w:rPr>
  </w:style>
  <w:style w:type="paragraph" w:styleId="TOC3">
    <w:name w:val="toc 3"/>
    <w:basedOn w:val="Normal"/>
    <w:next w:val="Normal"/>
    <w:autoRedefine/>
    <w:uiPriority w:val="39"/>
    <w:unhideWhenUsed/>
    <w:rsid w:val="00E26BF6"/>
    <w:pPr>
      <w:tabs>
        <w:tab w:val="right" w:pos="9061"/>
      </w:tabs>
      <w:spacing w:after="100"/>
      <w:ind w:left="480"/>
    </w:pPr>
  </w:style>
  <w:style w:type="character" w:customStyle="1" w:styleId="Heading4Char">
    <w:name w:val="Heading 4 Char"/>
    <w:basedOn w:val="DefaultParagraphFont"/>
    <w:link w:val="Heading4"/>
    <w:uiPriority w:val="9"/>
    <w:rsid w:val="001D2006"/>
    <w:rPr>
      <w:rFonts w:ascii="Times New Roman" w:eastAsiaTheme="majorEastAsia" w:hAnsi="Times New Roman" w:cstheme="majorBidi"/>
      <w:b/>
      <w:iCs/>
      <w:kern w:val="0"/>
      <w:sz w:val="28"/>
      <w:szCs w:val="24"/>
      <w:lang w:val="en-US" w:eastAsia="zh-CN"/>
    </w:rPr>
  </w:style>
  <w:style w:type="paragraph" w:styleId="TOC5">
    <w:name w:val="toc 5"/>
    <w:basedOn w:val="Normal"/>
    <w:next w:val="Normal"/>
    <w:autoRedefine/>
    <w:uiPriority w:val="39"/>
    <w:unhideWhenUsed/>
    <w:rsid w:val="00B624A1"/>
    <w:pPr>
      <w:spacing w:after="100"/>
      <w:ind w:left="960"/>
    </w:pPr>
  </w:style>
  <w:style w:type="paragraph" w:styleId="TOC4">
    <w:name w:val="toc 4"/>
    <w:basedOn w:val="Normal"/>
    <w:next w:val="Normal"/>
    <w:autoRedefine/>
    <w:uiPriority w:val="39"/>
    <w:unhideWhenUsed/>
    <w:rsid w:val="00B624A1"/>
    <w:pPr>
      <w:spacing w:after="100"/>
      <w:ind w:left="720"/>
    </w:pPr>
  </w:style>
  <w:style w:type="character" w:styleId="Strong">
    <w:name w:val="Strong"/>
    <w:basedOn w:val="DefaultParagraphFont"/>
    <w:uiPriority w:val="22"/>
    <w:qFormat/>
    <w:rsid w:val="00D74DCD"/>
    <w:rPr>
      <w:b/>
      <w:bCs/>
    </w:rPr>
  </w:style>
  <w:style w:type="paragraph" w:styleId="Caption">
    <w:name w:val="caption"/>
    <w:basedOn w:val="Normal"/>
    <w:next w:val="Normal"/>
    <w:uiPriority w:val="35"/>
    <w:unhideWhenUsed/>
    <w:qFormat/>
    <w:rsid w:val="00576758"/>
    <w:pPr>
      <w:spacing w:after="200"/>
    </w:pPr>
    <w:rPr>
      <w:i/>
      <w:iCs/>
      <w:color w:val="44546A" w:themeColor="text2"/>
      <w:sz w:val="18"/>
      <w:szCs w:val="18"/>
    </w:rPr>
  </w:style>
  <w:style w:type="paragraph" w:styleId="TableofFigures">
    <w:name w:val="table of figures"/>
    <w:basedOn w:val="Normal"/>
    <w:next w:val="Normal"/>
    <w:uiPriority w:val="99"/>
    <w:unhideWhenUsed/>
    <w:rsid w:val="00576758"/>
  </w:style>
  <w:style w:type="paragraph" w:styleId="Revision">
    <w:name w:val="Revision"/>
    <w:hidden/>
    <w:uiPriority w:val="99"/>
    <w:semiHidden/>
    <w:rsid w:val="00857063"/>
    <w:pPr>
      <w:spacing w:after="0" w:line="240" w:lineRule="auto"/>
    </w:pPr>
    <w:rPr>
      <w:rFonts w:ascii="Times New Roman" w:eastAsia="SimSun" w:hAnsi="Times New Roman" w:cs="Times New Roman"/>
      <w:kern w:val="0"/>
      <w:sz w:val="24"/>
      <w:szCs w:val="24"/>
      <w:lang w:val="en-US" w:eastAsia="zh-CN"/>
    </w:rPr>
  </w:style>
  <w:style w:type="character" w:styleId="CommentReference">
    <w:name w:val="annotation reference"/>
    <w:basedOn w:val="DefaultParagraphFont"/>
    <w:uiPriority w:val="99"/>
    <w:semiHidden/>
    <w:unhideWhenUsed/>
    <w:rsid w:val="00857063"/>
    <w:rPr>
      <w:sz w:val="16"/>
      <w:szCs w:val="16"/>
    </w:rPr>
  </w:style>
  <w:style w:type="paragraph" w:styleId="CommentText">
    <w:name w:val="annotation text"/>
    <w:basedOn w:val="Normal"/>
    <w:link w:val="CommentTextChar"/>
    <w:uiPriority w:val="99"/>
    <w:unhideWhenUsed/>
    <w:rsid w:val="00857063"/>
    <w:pPr>
      <w:spacing w:line="240" w:lineRule="auto"/>
    </w:pPr>
    <w:rPr>
      <w:sz w:val="20"/>
      <w:szCs w:val="20"/>
    </w:rPr>
  </w:style>
  <w:style w:type="character" w:customStyle="1" w:styleId="CommentTextChar">
    <w:name w:val="Comment Text Char"/>
    <w:basedOn w:val="DefaultParagraphFont"/>
    <w:link w:val="CommentText"/>
    <w:uiPriority w:val="99"/>
    <w:rsid w:val="00857063"/>
    <w:rPr>
      <w:rFonts w:ascii="Times New Roman" w:eastAsia="SimSun" w:hAnsi="Times New Roman" w:cs="Times New Roman"/>
      <w:kern w:val="0"/>
      <w:sz w:val="20"/>
      <w:szCs w:val="20"/>
      <w:lang w:val="en-US" w:eastAsia="zh-CN"/>
    </w:rPr>
  </w:style>
  <w:style w:type="paragraph" w:styleId="CommentSubject">
    <w:name w:val="annotation subject"/>
    <w:basedOn w:val="CommentText"/>
    <w:next w:val="CommentText"/>
    <w:link w:val="CommentSubjectChar"/>
    <w:uiPriority w:val="99"/>
    <w:semiHidden/>
    <w:unhideWhenUsed/>
    <w:rsid w:val="00857063"/>
    <w:rPr>
      <w:b/>
      <w:bCs/>
    </w:rPr>
  </w:style>
  <w:style w:type="character" w:customStyle="1" w:styleId="CommentSubjectChar">
    <w:name w:val="Comment Subject Char"/>
    <w:basedOn w:val="CommentTextChar"/>
    <w:link w:val="CommentSubject"/>
    <w:uiPriority w:val="99"/>
    <w:semiHidden/>
    <w:rsid w:val="00857063"/>
    <w:rPr>
      <w:rFonts w:ascii="Times New Roman" w:eastAsia="SimSun" w:hAnsi="Times New Roman" w:cs="Times New Roman"/>
      <w:b/>
      <w:bCs/>
      <w:kern w:val="0"/>
      <w:sz w:val="20"/>
      <w:szCs w:val="20"/>
      <w:lang w:val="en-US" w:eastAsia="zh-CN"/>
    </w:rPr>
  </w:style>
  <w:style w:type="character" w:styleId="Mention">
    <w:name w:val="Mention"/>
    <w:basedOn w:val="DefaultParagraphFont"/>
    <w:uiPriority w:val="99"/>
    <w:unhideWhenUsed/>
    <w:rsid w:val="00857063"/>
    <w:rPr>
      <w:color w:val="2B579A"/>
      <w:shd w:val="clear" w:color="auto" w:fill="E1DFDD"/>
    </w:rPr>
  </w:style>
  <w:style w:type="character" w:styleId="PlaceholderText">
    <w:name w:val="Placeholder Text"/>
    <w:basedOn w:val="DefaultParagraphFont"/>
    <w:uiPriority w:val="99"/>
    <w:semiHidden/>
    <w:rsid w:val="00081E05"/>
    <w:rPr>
      <w:color w:val="666666"/>
    </w:rPr>
  </w:style>
  <w:style w:type="paragraph" w:styleId="ListBullet">
    <w:name w:val="List Bullet"/>
    <w:basedOn w:val="Normal"/>
    <w:uiPriority w:val="99"/>
    <w:semiHidden/>
    <w:unhideWhenUsed/>
    <w:rsid w:val="00F979EF"/>
    <w:pPr>
      <w:numPr>
        <w:numId w:val="15"/>
      </w:numPr>
      <w:contextualSpacing/>
    </w:pPr>
  </w:style>
  <w:style w:type="paragraph" w:styleId="ListNumber">
    <w:name w:val="List Number"/>
    <w:basedOn w:val="Normal"/>
    <w:uiPriority w:val="99"/>
    <w:semiHidden/>
    <w:unhideWhenUsed/>
    <w:rsid w:val="00595C1D"/>
    <w:pPr>
      <w:numPr>
        <w:numId w:val="16"/>
      </w:numPr>
      <w:contextualSpacing/>
    </w:pPr>
  </w:style>
  <w:style w:type="paragraph" w:customStyle="1" w:styleId="BulletStyle">
    <w:name w:val="Bullet Style"/>
    <w:basedOn w:val="ListBullet"/>
    <w:qFormat/>
    <w:rsid w:val="00595C1D"/>
    <w:pPr>
      <w:ind w:left="357" w:hanging="357"/>
    </w:pPr>
  </w:style>
  <w:style w:type="character" w:styleId="FollowedHyperlink">
    <w:name w:val="FollowedHyperlink"/>
    <w:basedOn w:val="DefaultParagraphFont"/>
    <w:uiPriority w:val="99"/>
    <w:semiHidden/>
    <w:unhideWhenUsed/>
    <w:rsid w:val="004A6D6D"/>
    <w:rPr>
      <w:color w:val="954F72" w:themeColor="followedHyperlink"/>
      <w:u w:val="single"/>
    </w:rPr>
  </w:style>
  <w:style w:type="table" w:customStyle="1" w:styleId="TableGrid0">
    <w:name w:val="TableGrid"/>
    <w:rsid w:val="007F56FB"/>
    <w:pPr>
      <w:spacing w:after="0" w:line="240" w:lineRule="auto"/>
    </w:pPr>
    <w:rPr>
      <w:rFonts w:eastAsiaTheme="minorEastAsia"/>
      <w:szCs w:val="20"/>
      <w:lang w:eastAsia="en-IN" w:bidi="hi-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947">
      <w:bodyDiv w:val="1"/>
      <w:marLeft w:val="0"/>
      <w:marRight w:val="0"/>
      <w:marTop w:val="0"/>
      <w:marBottom w:val="0"/>
      <w:divBdr>
        <w:top w:val="none" w:sz="0" w:space="0" w:color="auto"/>
        <w:left w:val="none" w:sz="0" w:space="0" w:color="auto"/>
        <w:bottom w:val="none" w:sz="0" w:space="0" w:color="auto"/>
        <w:right w:val="none" w:sz="0" w:space="0" w:color="auto"/>
      </w:divBdr>
    </w:div>
    <w:div w:id="18437802">
      <w:bodyDiv w:val="1"/>
      <w:marLeft w:val="0"/>
      <w:marRight w:val="0"/>
      <w:marTop w:val="0"/>
      <w:marBottom w:val="0"/>
      <w:divBdr>
        <w:top w:val="none" w:sz="0" w:space="0" w:color="auto"/>
        <w:left w:val="none" w:sz="0" w:space="0" w:color="auto"/>
        <w:bottom w:val="none" w:sz="0" w:space="0" w:color="auto"/>
        <w:right w:val="none" w:sz="0" w:space="0" w:color="auto"/>
      </w:divBdr>
    </w:div>
    <w:div w:id="46147730">
      <w:bodyDiv w:val="1"/>
      <w:marLeft w:val="0"/>
      <w:marRight w:val="0"/>
      <w:marTop w:val="0"/>
      <w:marBottom w:val="0"/>
      <w:divBdr>
        <w:top w:val="none" w:sz="0" w:space="0" w:color="auto"/>
        <w:left w:val="none" w:sz="0" w:space="0" w:color="auto"/>
        <w:bottom w:val="none" w:sz="0" w:space="0" w:color="auto"/>
        <w:right w:val="none" w:sz="0" w:space="0" w:color="auto"/>
      </w:divBdr>
    </w:div>
    <w:div w:id="108816189">
      <w:bodyDiv w:val="1"/>
      <w:marLeft w:val="0"/>
      <w:marRight w:val="0"/>
      <w:marTop w:val="0"/>
      <w:marBottom w:val="0"/>
      <w:divBdr>
        <w:top w:val="none" w:sz="0" w:space="0" w:color="auto"/>
        <w:left w:val="none" w:sz="0" w:space="0" w:color="auto"/>
        <w:bottom w:val="none" w:sz="0" w:space="0" w:color="auto"/>
        <w:right w:val="none" w:sz="0" w:space="0" w:color="auto"/>
      </w:divBdr>
    </w:div>
    <w:div w:id="122430191">
      <w:bodyDiv w:val="1"/>
      <w:marLeft w:val="0"/>
      <w:marRight w:val="0"/>
      <w:marTop w:val="0"/>
      <w:marBottom w:val="0"/>
      <w:divBdr>
        <w:top w:val="none" w:sz="0" w:space="0" w:color="auto"/>
        <w:left w:val="none" w:sz="0" w:space="0" w:color="auto"/>
        <w:bottom w:val="none" w:sz="0" w:space="0" w:color="auto"/>
        <w:right w:val="none" w:sz="0" w:space="0" w:color="auto"/>
      </w:divBdr>
    </w:div>
    <w:div w:id="140970766">
      <w:bodyDiv w:val="1"/>
      <w:marLeft w:val="0"/>
      <w:marRight w:val="0"/>
      <w:marTop w:val="0"/>
      <w:marBottom w:val="0"/>
      <w:divBdr>
        <w:top w:val="none" w:sz="0" w:space="0" w:color="auto"/>
        <w:left w:val="none" w:sz="0" w:space="0" w:color="auto"/>
        <w:bottom w:val="none" w:sz="0" w:space="0" w:color="auto"/>
        <w:right w:val="none" w:sz="0" w:space="0" w:color="auto"/>
      </w:divBdr>
    </w:div>
    <w:div w:id="171920468">
      <w:bodyDiv w:val="1"/>
      <w:marLeft w:val="0"/>
      <w:marRight w:val="0"/>
      <w:marTop w:val="0"/>
      <w:marBottom w:val="0"/>
      <w:divBdr>
        <w:top w:val="none" w:sz="0" w:space="0" w:color="auto"/>
        <w:left w:val="none" w:sz="0" w:space="0" w:color="auto"/>
        <w:bottom w:val="none" w:sz="0" w:space="0" w:color="auto"/>
        <w:right w:val="none" w:sz="0" w:space="0" w:color="auto"/>
      </w:divBdr>
    </w:div>
    <w:div w:id="176580218">
      <w:bodyDiv w:val="1"/>
      <w:marLeft w:val="0"/>
      <w:marRight w:val="0"/>
      <w:marTop w:val="0"/>
      <w:marBottom w:val="0"/>
      <w:divBdr>
        <w:top w:val="none" w:sz="0" w:space="0" w:color="auto"/>
        <w:left w:val="none" w:sz="0" w:space="0" w:color="auto"/>
        <w:bottom w:val="none" w:sz="0" w:space="0" w:color="auto"/>
        <w:right w:val="none" w:sz="0" w:space="0" w:color="auto"/>
      </w:divBdr>
    </w:div>
    <w:div w:id="179243962">
      <w:bodyDiv w:val="1"/>
      <w:marLeft w:val="0"/>
      <w:marRight w:val="0"/>
      <w:marTop w:val="0"/>
      <w:marBottom w:val="0"/>
      <w:divBdr>
        <w:top w:val="none" w:sz="0" w:space="0" w:color="auto"/>
        <w:left w:val="none" w:sz="0" w:space="0" w:color="auto"/>
        <w:bottom w:val="none" w:sz="0" w:space="0" w:color="auto"/>
        <w:right w:val="none" w:sz="0" w:space="0" w:color="auto"/>
      </w:divBdr>
    </w:div>
    <w:div w:id="226841941">
      <w:bodyDiv w:val="1"/>
      <w:marLeft w:val="0"/>
      <w:marRight w:val="0"/>
      <w:marTop w:val="0"/>
      <w:marBottom w:val="0"/>
      <w:divBdr>
        <w:top w:val="none" w:sz="0" w:space="0" w:color="auto"/>
        <w:left w:val="none" w:sz="0" w:space="0" w:color="auto"/>
        <w:bottom w:val="none" w:sz="0" w:space="0" w:color="auto"/>
        <w:right w:val="none" w:sz="0" w:space="0" w:color="auto"/>
      </w:divBdr>
    </w:div>
    <w:div w:id="262156680">
      <w:bodyDiv w:val="1"/>
      <w:marLeft w:val="0"/>
      <w:marRight w:val="0"/>
      <w:marTop w:val="0"/>
      <w:marBottom w:val="0"/>
      <w:divBdr>
        <w:top w:val="none" w:sz="0" w:space="0" w:color="auto"/>
        <w:left w:val="none" w:sz="0" w:space="0" w:color="auto"/>
        <w:bottom w:val="none" w:sz="0" w:space="0" w:color="auto"/>
        <w:right w:val="none" w:sz="0" w:space="0" w:color="auto"/>
      </w:divBdr>
    </w:div>
    <w:div w:id="332924927">
      <w:bodyDiv w:val="1"/>
      <w:marLeft w:val="0"/>
      <w:marRight w:val="0"/>
      <w:marTop w:val="0"/>
      <w:marBottom w:val="0"/>
      <w:divBdr>
        <w:top w:val="none" w:sz="0" w:space="0" w:color="auto"/>
        <w:left w:val="none" w:sz="0" w:space="0" w:color="auto"/>
        <w:bottom w:val="none" w:sz="0" w:space="0" w:color="auto"/>
        <w:right w:val="none" w:sz="0" w:space="0" w:color="auto"/>
      </w:divBdr>
    </w:div>
    <w:div w:id="360670199">
      <w:bodyDiv w:val="1"/>
      <w:marLeft w:val="0"/>
      <w:marRight w:val="0"/>
      <w:marTop w:val="0"/>
      <w:marBottom w:val="0"/>
      <w:divBdr>
        <w:top w:val="none" w:sz="0" w:space="0" w:color="auto"/>
        <w:left w:val="none" w:sz="0" w:space="0" w:color="auto"/>
        <w:bottom w:val="none" w:sz="0" w:space="0" w:color="auto"/>
        <w:right w:val="none" w:sz="0" w:space="0" w:color="auto"/>
      </w:divBdr>
    </w:div>
    <w:div w:id="377584198">
      <w:bodyDiv w:val="1"/>
      <w:marLeft w:val="0"/>
      <w:marRight w:val="0"/>
      <w:marTop w:val="0"/>
      <w:marBottom w:val="0"/>
      <w:divBdr>
        <w:top w:val="none" w:sz="0" w:space="0" w:color="auto"/>
        <w:left w:val="none" w:sz="0" w:space="0" w:color="auto"/>
        <w:bottom w:val="none" w:sz="0" w:space="0" w:color="auto"/>
        <w:right w:val="none" w:sz="0" w:space="0" w:color="auto"/>
      </w:divBdr>
    </w:div>
    <w:div w:id="416756209">
      <w:bodyDiv w:val="1"/>
      <w:marLeft w:val="0"/>
      <w:marRight w:val="0"/>
      <w:marTop w:val="0"/>
      <w:marBottom w:val="0"/>
      <w:divBdr>
        <w:top w:val="none" w:sz="0" w:space="0" w:color="auto"/>
        <w:left w:val="none" w:sz="0" w:space="0" w:color="auto"/>
        <w:bottom w:val="none" w:sz="0" w:space="0" w:color="auto"/>
        <w:right w:val="none" w:sz="0" w:space="0" w:color="auto"/>
      </w:divBdr>
    </w:div>
    <w:div w:id="428310218">
      <w:bodyDiv w:val="1"/>
      <w:marLeft w:val="0"/>
      <w:marRight w:val="0"/>
      <w:marTop w:val="0"/>
      <w:marBottom w:val="0"/>
      <w:divBdr>
        <w:top w:val="none" w:sz="0" w:space="0" w:color="auto"/>
        <w:left w:val="none" w:sz="0" w:space="0" w:color="auto"/>
        <w:bottom w:val="none" w:sz="0" w:space="0" w:color="auto"/>
        <w:right w:val="none" w:sz="0" w:space="0" w:color="auto"/>
      </w:divBdr>
    </w:div>
    <w:div w:id="444231651">
      <w:bodyDiv w:val="1"/>
      <w:marLeft w:val="0"/>
      <w:marRight w:val="0"/>
      <w:marTop w:val="0"/>
      <w:marBottom w:val="0"/>
      <w:divBdr>
        <w:top w:val="none" w:sz="0" w:space="0" w:color="auto"/>
        <w:left w:val="none" w:sz="0" w:space="0" w:color="auto"/>
        <w:bottom w:val="none" w:sz="0" w:space="0" w:color="auto"/>
        <w:right w:val="none" w:sz="0" w:space="0" w:color="auto"/>
      </w:divBdr>
    </w:div>
    <w:div w:id="472528002">
      <w:bodyDiv w:val="1"/>
      <w:marLeft w:val="0"/>
      <w:marRight w:val="0"/>
      <w:marTop w:val="0"/>
      <w:marBottom w:val="0"/>
      <w:divBdr>
        <w:top w:val="none" w:sz="0" w:space="0" w:color="auto"/>
        <w:left w:val="none" w:sz="0" w:space="0" w:color="auto"/>
        <w:bottom w:val="none" w:sz="0" w:space="0" w:color="auto"/>
        <w:right w:val="none" w:sz="0" w:space="0" w:color="auto"/>
      </w:divBdr>
    </w:div>
    <w:div w:id="480271262">
      <w:bodyDiv w:val="1"/>
      <w:marLeft w:val="0"/>
      <w:marRight w:val="0"/>
      <w:marTop w:val="0"/>
      <w:marBottom w:val="0"/>
      <w:divBdr>
        <w:top w:val="none" w:sz="0" w:space="0" w:color="auto"/>
        <w:left w:val="none" w:sz="0" w:space="0" w:color="auto"/>
        <w:bottom w:val="none" w:sz="0" w:space="0" w:color="auto"/>
        <w:right w:val="none" w:sz="0" w:space="0" w:color="auto"/>
      </w:divBdr>
    </w:div>
    <w:div w:id="506675828">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70578400">
      <w:bodyDiv w:val="1"/>
      <w:marLeft w:val="0"/>
      <w:marRight w:val="0"/>
      <w:marTop w:val="0"/>
      <w:marBottom w:val="0"/>
      <w:divBdr>
        <w:top w:val="none" w:sz="0" w:space="0" w:color="auto"/>
        <w:left w:val="none" w:sz="0" w:space="0" w:color="auto"/>
        <w:bottom w:val="none" w:sz="0" w:space="0" w:color="auto"/>
        <w:right w:val="none" w:sz="0" w:space="0" w:color="auto"/>
      </w:divBdr>
    </w:div>
    <w:div w:id="584534899">
      <w:bodyDiv w:val="1"/>
      <w:marLeft w:val="0"/>
      <w:marRight w:val="0"/>
      <w:marTop w:val="0"/>
      <w:marBottom w:val="0"/>
      <w:divBdr>
        <w:top w:val="none" w:sz="0" w:space="0" w:color="auto"/>
        <w:left w:val="none" w:sz="0" w:space="0" w:color="auto"/>
        <w:bottom w:val="none" w:sz="0" w:space="0" w:color="auto"/>
        <w:right w:val="none" w:sz="0" w:space="0" w:color="auto"/>
      </w:divBdr>
    </w:div>
    <w:div w:id="613901577">
      <w:bodyDiv w:val="1"/>
      <w:marLeft w:val="0"/>
      <w:marRight w:val="0"/>
      <w:marTop w:val="0"/>
      <w:marBottom w:val="0"/>
      <w:divBdr>
        <w:top w:val="none" w:sz="0" w:space="0" w:color="auto"/>
        <w:left w:val="none" w:sz="0" w:space="0" w:color="auto"/>
        <w:bottom w:val="none" w:sz="0" w:space="0" w:color="auto"/>
        <w:right w:val="none" w:sz="0" w:space="0" w:color="auto"/>
      </w:divBdr>
    </w:div>
    <w:div w:id="616916375">
      <w:bodyDiv w:val="1"/>
      <w:marLeft w:val="0"/>
      <w:marRight w:val="0"/>
      <w:marTop w:val="0"/>
      <w:marBottom w:val="0"/>
      <w:divBdr>
        <w:top w:val="none" w:sz="0" w:space="0" w:color="auto"/>
        <w:left w:val="none" w:sz="0" w:space="0" w:color="auto"/>
        <w:bottom w:val="none" w:sz="0" w:space="0" w:color="auto"/>
        <w:right w:val="none" w:sz="0" w:space="0" w:color="auto"/>
      </w:divBdr>
    </w:div>
    <w:div w:id="705258672">
      <w:bodyDiv w:val="1"/>
      <w:marLeft w:val="0"/>
      <w:marRight w:val="0"/>
      <w:marTop w:val="0"/>
      <w:marBottom w:val="0"/>
      <w:divBdr>
        <w:top w:val="none" w:sz="0" w:space="0" w:color="auto"/>
        <w:left w:val="none" w:sz="0" w:space="0" w:color="auto"/>
        <w:bottom w:val="none" w:sz="0" w:space="0" w:color="auto"/>
        <w:right w:val="none" w:sz="0" w:space="0" w:color="auto"/>
      </w:divBdr>
    </w:div>
    <w:div w:id="736628156">
      <w:bodyDiv w:val="1"/>
      <w:marLeft w:val="0"/>
      <w:marRight w:val="0"/>
      <w:marTop w:val="0"/>
      <w:marBottom w:val="0"/>
      <w:divBdr>
        <w:top w:val="none" w:sz="0" w:space="0" w:color="auto"/>
        <w:left w:val="none" w:sz="0" w:space="0" w:color="auto"/>
        <w:bottom w:val="none" w:sz="0" w:space="0" w:color="auto"/>
        <w:right w:val="none" w:sz="0" w:space="0" w:color="auto"/>
      </w:divBdr>
    </w:div>
    <w:div w:id="737900105">
      <w:bodyDiv w:val="1"/>
      <w:marLeft w:val="0"/>
      <w:marRight w:val="0"/>
      <w:marTop w:val="0"/>
      <w:marBottom w:val="0"/>
      <w:divBdr>
        <w:top w:val="none" w:sz="0" w:space="0" w:color="auto"/>
        <w:left w:val="none" w:sz="0" w:space="0" w:color="auto"/>
        <w:bottom w:val="none" w:sz="0" w:space="0" w:color="auto"/>
        <w:right w:val="none" w:sz="0" w:space="0" w:color="auto"/>
      </w:divBdr>
    </w:div>
    <w:div w:id="796800313">
      <w:bodyDiv w:val="1"/>
      <w:marLeft w:val="0"/>
      <w:marRight w:val="0"/>
      <w:marTop w:val="0"/>
      <w:marBottom w:val="0"/>
      <w:divBdr>
        <w:top w:val="none" w:sz="0" w:space="0" w:color="auto"/>
        <w:left w:val="none" w:sz="0" w:space="0" w:color="auto"/>
        <w:bottom w:val="none" w:sz="0" w:space="0" w:color="auto"/>
        <w:right w:val="none" w:sz="0" w:space="0" w:color="auto"/>
      </w:divBdr>
    </w:div>
    <w:div w:id="943225602">
      <w:bodyDiv w:val="1"/>
      <w:marLeft w:val="0"/>
      <w:marRight w:val="0"/>
      <w:marTop w:val="0"/>
      <w:marBottom w:val="0"/>
      <w:divBdr>
        <w:top w:val="none" w:sz="0" w:space="0" w:color="auto"/>
        <w:left w:val="none" w:sz="0" w:space="0" w:color="auto"/>
        <w:bottom w:val="none" w:sz="0" w:space="0" w:color="auto"/>
        <w:right w:val="none" w:sz="0" w:space="0" w:color="auto"/>
      </w:divBdr>
    </w:div>
    <w:div w:id="1064642253">
      <w:bodyDiv w:val="1"/>
      <w:marLeft w:val="0"/>
      <w:marRight w:val="0"/>
      <w:marTop w:val="0"/>
      <w:marBottom w:val="0"/>
      <w:divBdr>
        <w:top w:val="none" w:sz="0" w:space="0" w:color="auto"/>
        <w:left w:val="none" w:sz="0" w:space="0" w:color="auto"/>
        <w:bottom w:val="none" w:sz="0" w:space="0" w:color="auto"/>
        <w:right w:val="none" w:sz="0" w:space="0" w:color="auto"/>
      </w:divBdr>
    </w:div>
    <w:div w:id="1073742800">
      <w:bodyDiv w:val="1"/>
      <w:marLeft w:val="0"/>
      <w:marRight w:val="0"/>
      <w:marTop w:val="0"/>
      <w:marBottom w:val="0"/>
      <w:divBdr>
        <w:top w:val="none" w:sz="0" w:space="0" w:color="auto"/>
        <w:left w:val="none" w:sz="0" w:space="0" w:color="auto"/>
        <w:bottom w:val="none" w:sz="0" w:space="0" w:color="auto"/>
        <w:right w:val="none" w:sz="0" w:space="0" w:color="auto"/>
      </w:divBdr>
    </w:div>
    <w:div w:id="1232426195">
      <w:bodyDiv w:val="1"/>
      <w:marLeft w:val="0"/>
      <w:marRight w:val="0"/>
      <w:marTop w:val="0"/>
      <w:marBottom w:val="0"/>
      <w:divBdr>
        <w:top w:val="none" w:sz="0" w:space="0" w:color="auto"/>
        <w:left w:val="none" w:sz="0" w:space="0" w:color="auto"/>
        <w:bottom w:val="none" w:sz="0" w:space="0" w:color="auto"/>
        <w:right w:val="none" w:sz="0" w:space="0" w:color="auto"/>
      </w:divBdr>
    </w:div>
    <w:div w:id="1251817762">
      <w:bodyDiv w:val="1"/>
      <w:marLeft w:val="0"/>
      <w:marRight w:val="0"/>
      <w:marTop w:val="0"/>
      <w:marBottom w:val="0"/>
      <w:divBdr>
        <w:top w:val="none" w:sz="0" w:space="0" w:color="auto"/>
        <w:left w:val="none" w:sz="0" w:space="0" w:color="auto"/>
        <w:bottom w:val="none" w:sz="0" w:space="0" w:color="auto"/>
        <w:right w:val="none" w:sz="0" w:space="0" w:color="auto"/>
      </w:divBdr>
    </w:div>
    <w:div w:id="1256790667">
      <w:bodyDiv w:val="1"/>
      <w:marLeft w:val="0"/>
      <w:marRight w:val="0"/>
      <w:marTop w:val="0"/>
      <w:marBottom w:val="0"/>
      <w:divBdr>
        <w:top w:val="none" w:sz="0" w:space="0" w:color="auto"/>
        <w:left w:val="none" w:sz="0" w:space="0" w:color="auto"/>
        <w:bottom w:val="none" w:sz="0" w:space="0" w:color="auto"/>
        <w:right w:val="none" w:sz="0" w:space="0" w:color="auto"/>
      </w:divBdr>
    </w:div>
    <w:div w:id="1295722239">
      <w:bodyDiv w:val="1"/>
      <w:marLeft w:val="0"/>
      <w:marRight w:val="0"/>
      <w:marTop w:val="0"/>
      <w:marBottom w:val="0"/>
      <w:divBdr>
        <w:top w:val="none" w:sz="0" w:space="0" w:color="auto"/>
        <w:left w:val="none" w:sz="0" w:space="0" w:color="auto"/>
        <w:bottom w:val="none" w:sz="0" w:space="0" w:color="auto"/>
        <w:right w:val="none" w:sz="0" w:space="0" w:color="auto"/>
      </w:divBdr>
    </w:div>
    <w:div w:id="1410036552">
      <w:bodyDiv w:val="1"/>
      <w:marLeft w:val="0"/>
      <w:marRight w:val="0"/>
      <w:marTop w:val="0"/>
      <w:marBottom w:val="0"/>
      <w:divBdr>
        <w:top w:val="none" w:sz="0" w:space="0" w:color="auto"/>
        <w:left w:val="none" w:sz="0" w:space="0" w:color="auto"/>
        <w:bottom w:val="none" w:sz="0" w:space="0" w:color="auto"/>
        <w:right w:val="none" w:sz="0" w:space="0" w:color="auto"/>
      </w:divBdr>
    </w:div>
    <w:div w:id="1417937188">
      <w:bodyDiv w:val="1"/>
      <w:marLeft w:val="0"/>
      <w:marRight w:val="0"/>
      <w:marTop w:val="0"/>
      <w:marBottom w:val="0"/>
      <w:divBdr>
        <w:top w:val="none" w:sz="0" w:space="0" w:color="auto"/>
        <w:left w:val="none" w:sz="0" w:space="0" w:color="auto"/>
        <w:bottom w:val="none" w:sz="0" w:space="0" w:color="auto"/>
        <w:right w:val="none" w:sz="0" w:space="0" w:color="auto"/>
      </w:divBdr>
    </w:div>
    <w:div w:id="1464348290">
      <w:bodyDiv w:val="1"/>
      <w:marLeft w:val="0"/>
      <w:marRight w:val="0"/>
      <w:marTop w:val="0"/>
      <w:marBottom w:val="0"/>
      <w:divBdr>
        <w:top w:val="none" w:sz="0" w:space="0" w:color="auto"/>
        <w:left w:val="none" w:sz="0" w:space="0" w:color="auto"/>
        <w:bottom w:val="none" w:sz="0" w:space="0" w:color="auto"/>
        <w:right w:val="none" w:sz="0" w:space="0" w:color="auto"/>
      </w:divBdr>
    </w:div>
    <w:div w:id="1466197384">
      <w:bodyDiv w:val="1"/>
      <w:marLeft w:val="0"/>
      <w:marRight w:val="0"/>
      <w:marTop w:val="0"/>
      <w:marBottom w:val="0"/>
      <w:divBdr>
        <w:top w:val="none" w:sz="0" w:space="0" w:color="auto"/>
        <w:left w:val="none" w:sz="0" w:space="0" w:color="auto"/>
        <w:bottom w:val="none" w:sz="0" w:space="0" w:color="auto"/>
        <w:right w:val="none" w:sz="0" w:space="0" w:color="auto"/>
      </w:divBdr>
    </w:div>
    <w:div w:id="1536965897">
      <w:bodyDiv w:val="1"/>
      <w:marLeft w:val="0"/>
      <w:marRight w:val="0"/>
      <w:marTop w:val="0"/>
      <w:marBottom w:val="0"/>
      <w:divBdr>
        <w:top w:val="none" w:sz="0" w:space="0" w:color="auto"/>
        <w:left w:val="none" w:sz="0" w:space="0" w:color="auto"/>
        <w:bottom w:val="none" w:sz="0" w:space="0" w:color="auto"/>
        <w:right w:val="none" w:sz="0" w:space="0" w:color="auto"/>
      </w:divBdr>
    </w:div>
    <w:div w:id="1597179007">
      <w:bodyDiv w:val="1"/>
      <w:marLeft w:val="0"/>
      <w:marRight w:val="0"/>
      <w:marTop w:val="0"/>
      <w:marBottom w:val="0"/>
      <w:divBdr>
        <w:top w:val="none" w:sz="0" w:space="0" w:color="auto"/>
        <w:left w:val="none" w:sz="0" w:space="0" w:color="auto"/>
        <w:bottom w:val="none" w:sz="0" w:space="0" w:color="auto"/>
        <w:right w:val="none" w:sz="0" w:space="0" w:color="auto"/>
      </w:divBdr>
    </w:div>
    <w:div w:id="1658260874">
      <w:bodyDiv w:val="1"/>
      <w:marLeft w:val="0"/>
      <w:marRight w:val="0"/>
      <w:marTop w:val="0"/>
      <w:marBottom w:val="0"/>
      <w:divBdr>
        <w:top w:val="none" w:sz="0" w:space="0" w:color="auto"/>
        <w:left w:val="none" w:sz="0" w:space="0" w:color="auto"/>
        <w:bottom w:val="none" w:sz="0" w:space="0" w:color="auto"/>
        <w:right w:val="none" w:sz="0" w:space="0" w:color="auto"/>
      </w:divBdr>
    </w:div>
    <w:div w:id="1708336422">
      <w:bodyDiv w:val="1"/>
      <w:marLeft w:val="0"/>
      <w:marRight w:val="0"/>
      <w:marTop w:val="0"/>
      <w:marBottom w:val="0"/>
      <w:divBdr>
        <w:top w:val="none" w:sz="0" w:space="0" w:color="auto"/>
        <w:left w:val="none" w:sz="0" w:space="0" w:color="auto"/>
        <w:bottom w:val="none" w:sz="0" w:space="0" w:color="auto"/>
        <w:right w:val="none" w:sz="0" w:space="0" w:color="auto"/>
      </w:divBdr>
    </w:div>
    <w:div w:id="1713460961">
      <w:bodyDiv w:val="1"/>
      <w:marLeft w:val="0"/>
      <w:marRight w:val="0"/>
      <w:marTop w:val="0"/>
      <w:marBottom w:val="0"/>
      <w:divBdr>
        <w:top w:val="none" w:sz="0" w:space="0" w:color="auto"/>
        <w:left w:val="none" w:sz="0" w:space="0" w:color="auto"/>
        <w:bottom w:val="none" w:sz="0" w:space="0" w:color="auto"/>
        <w:right w:val="none" w:sz="0" w:space="0" w:color="auto"/>
      </w:divBdr>
    </w:div>
    <w:div w:id="1727754244">
      <w:bodyDiv w:val="1"/>
      <w:marLeft w:val="0"/>
      <w:marRight w:val="0"/>
      <w:marTop w:val="0"/>
      <w:marBottom w:val="0"/>
      <w:divBdr>
        <w:top w:val="none" w:sz="0" w:space="0" w:color="auto"/>
        <w:left w:val="none" w:sz="0" w:space="0" w:color="auto"/>
        <w:bottom w:val="none" w:sz="0" w:space="0" w:color="auto"/>
        <w:right w:val="none" w:sz="0" w:space="0" w:color="auto"/>
      </w:divBdr>
    </w:div>
    <w:div w:id="1833063989">
      <w:bodyDiv w:val="1"/>
      <w:marLeft w:val="0"/>
      <w:marRight w:val="0"/>
      <w:marTop w:val="0"/>
      <w:marBottom w:val="0"/>
      <w:divBdr>
        <w:top w:val="none" w:sz="0" w:space="0" w:color="auto"/>
        <w:left w:val="none" w:sz="0" w:space="0" w:color="auto"/>
        <w:bottom w:val="none" w:sz="0" w:space="0" w:color="auto"/>
        <w:right w:val="none" w:sz="0" w:space="0" w:color="auto"/>
      </w:divBdr>
    </w:div>
    <w:div w:id="1841038211">
      <w:bodyDiv w:val="1"/>
      <w:marLeft w:val="0"/>
      <w:marRight w:val="0"/>
      <w:marTop w:val="0"/>
      <w:marBottom w:val="0"/>
      <w:divBdr>
        <w:top w:val="none" w:sz="0" w:space="0" w:color="auto"/>
        <w:left w:val="none" w:sz="0" w:space="0" w:color="auto"/>
        <w:bottom w:val="none" w:sz="0" w:space="0" w:color="auto"/>
        <w:right w:val="none" w:sz="0" w:space="0" w:color="auto"/>
      </w:divBdr>
    </w:div>
    <w:div w:id="1916932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chat.openai.com" TargetMode="Externa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yperlink" Target="https://rosap.ntl.bts.gov/view/dot/1725/dot_1725_DS%201.pdf" TargetMode="External"/><Relationship Id="rId47" Type="http://schemas.openxmlformats.org/officeDocument/2006/relationships/hyperlink" Target="mailto:221b374@juetguna.in" TargetMode="External"/><Relationship Id="rId50" Type="http://schemas.openxmlformats.org/officeDocument/2006/relationships/hyperlink" Target="mailto:221b387@juetguna.in"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20.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www.wikipedia.org/" TargetMode="External"/><Relationship Id="rId40" Type="http://schemas.openxmlformats.org/officeDocument/2006/relationships/hyperlink" Target="http://www.kaggle.com/datasets/dheerajperumandla/drowsiness-dataset" TargetMode="External"/><Relationship Id="rId45" Type="http://schemas.openxmlformats.org/officeDocument/2006/relationships/hyperlink" Target="mailto:arpitasinghrajput16@gmail.com"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mailto:221b089@juetguna.in" TargetMode="External"/><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0.jpeg"/><Relationship Id="rId48" Type="http://schemas.openxmlformats.org/officeDocument/2006/relationships/hyperlink" Target="mailto:shrutibhargava2004@gmail.com" TargetMode="External"/><Relationship Id="rId8" Type="http://schemas.openxmlformats.org/officeDocument/2006/relationships/webSettings" Target="webSettings.xml"/><Relationship Id="rId51" Type="http://schemas.openxmlformats.org/officeDocument/2006/relationships/hyperlink" Target="mailto:ssnehil06@gmail.com"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www.researchgate.net/" TargetMode="External"/><Relationship Id="rId46" Type="http://schemas.openxmlformats.org/officeDocument/2006/relationships/image" Target="media/image21.jpeg"/><Relationship Id="rId20" Type="http://schemas.openxmlformats.org/officeDocument/2006/relationships/image" Target="media/image5.png"/><Relationship Id="rId41" Type="http://schemas.openxmlformats.org/officeDocument/2006/relationships/hyperlink" Target="http://www.mdpi.com/1424-8220/23/14/6459"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6f54ed7-42d0-43c1-be87-07d448b3303e">
      <Terms xmlns="http://schemas.microsoft.com/office/infopath/2007/PartnerControls"/>
    </lcf76f155ced4ddcb4097134ff3c332f>
    <TaxCatchAll xmlns="7419a292-cecb-4fe0-986a-3829cf47973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6ECC1F83A2A284C964923B39C7E56E6" ma:contentTypeVersion="11" ma:contentTypeDescription="Create a new document." ma:contentTypeScope="" ma:versionID="a488b34569af4df05f380bc25c52fb15">
  <xsd:schema xmlns:xsd="http://www.w3.org/2001/XMLSchema" xmlns:xs="http://www.w3.org/2001/XMLSchema" xmlns:p="http://schemas.microsoft.com/office/2006/metadata/properties" xmlns:ns2="76f54ed7-42d0-43c1-be87-07d448b3303e" xmlns:ns3="7419a292-cecb-4fe0-986a-3829cf479732" targetNamespace="http://schemas.microsoft.com/office/2006/metadata/properties" ma:root="true" ma:fieldsID="481a0a7e2b295f87c53b0c53c3bed35f" ns2:_="" ns3:_="">
    <xsd:import namespace="76f54ed7-42d0-43c1-be87-07d448b3303e"/>
    <xsd:import namespace="7419a292-cecb-4fe0-986a-3829cf47973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54ed7-42d0-43c1-be87-07d448b330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87bca7c-8afd-487c-b07c-6bc3992e058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419a292-cecb-4fe0-986a-3829cf47973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ec98735-dcdc-4a8f-b88c-28071242acd3}" ma:internalName="TaxCatchAll" ma:showField="CatchAllData" ma:web="7419a292-cecb-4fe0-986a-3829cf4797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E54B6A-0231-4419-B528-2903DB6B60EA}">
  <ds:schemaRefs>
    <ds:schemaRef ds:uri="http://schemas.openxmlformats.org/officeDocument/2006/bibliography"/>
  </ds:schemaRefs>
</ds:datastoreItem>
</file>

<file path=customXml/itemProps2.xml><?xml version="1.0" encoding="utf-8"?>
<ds:datastoreItem xmlns:ds="http://schemas.openxmlformats.org/officeDocument/2006/customXml" ds:itemID="{49D2C7DF-28CA-4F05-9AB0-90A93200BFFC}">
  <ds:schemaRefs>
    <ds:schemaRef ds:uri="http://schemas.microsoft.com/sharepoint/v3/contenttype/forms"/>
  </ds:schemaRefs>
</ds:datastoreItem>
</file>

<file path=customXml/itemProps3.xml><?xml version="1.0" encoding="utf-8"?>
<ds:datastoreItem xmlns:ds="http://schemas.openxmlformats.org/officeDocument/2006/customXml" ds:itemID="{7C16507F-C61C-47EC-B023-91E77CC87633}">
  <ds:schemaRefs>
    <ds:schemaRef ds:uri="http://schemas.microsoft.com/office/2006/metadata/properties"/>
    <ds:schemaRef ds:uri="http://schemas.microsoft.com/office/infopath/2007/PartnerControls"/>
    <ds:schemaRef ds:uri="76f54ed7-42d0-43c1-be87-07d448b3303e"/>
    <ds:schemaRef ds:uri="7419a292-cecb-4fe0-986a-3829cf479732"/>
  </ds:schemaRefs>
</ds:datastoreItem>
</file>

<file path=customXml/itemProps4.xml><?xml version="1.0" encoding="utf-8"?>
<ds:datastoreItem xmlns:ds="http://schemas.openxmlformats.org/officeDocument/2006/customXml" ds:itemID="{D93E14D4-3DBD-4C3D-90B3-2D9B045C51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54ed7-42d0-43c1-be87-07d448b3303e"/>
    <ds:schemaRef ds:uri="7419a292-cecb-4fe0-986a-3829cf4797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Pages>
  <Words>7330</Words>
  <Characters>41786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49018</CharactersWithSpaces>
  <SharedDoc>false</SharedDoc>
  <HLinks>
    <vt:vector size="354" baseType="variant">
      <vt:variant>
        <vt:i4>6226026</vt:i4>
      </vt:variant>
      <vt:variant>
        <vt:i4>327</vt:i4>
      </vt:variant>
      <vt:variant>
        <vt:i4>0</vt:i4>
      </vt:variant>
      <vt:variant>
        <vt:i4>5</vt:i4>
      </vt:variant>
      <vt:variant>
        <vt:lpwstr>mailto:bhatnagarshivansh19@gmail.com</vt:lpwstr>
      </vt:variant>
      <vt:variant>
        <vt:lpwstr/>
      </vt:variant>
      <vt:variant>
        <vt:i4>2293790</vt:i4>
      </vt:variant>
      <vt:variant>
        <vt:i4>324</vt:i4>
      </vt:variant>
      <vt:variant>
        <vt:i4>0</vt:i4>
      </vt:variant>
      <vt:variant>
        <vt:i4>5</vt:i4>
      </vt:variant>
      <vt:variant>
        <vt:lpwstr>mailto:221B387@juetguna.in</vt:lpwstr>
      </vt:variant>
      <vt:variant>
        <vt:lpwstr/>
      </vt:variant>
      <vt:variant>
        <vt:i4>131113</vt:i4>
      </vt:variant>
      <vt:variant>
        <vt:i4>321</vt:i4>
      </vt:variant>
      <vt:variant>
        <vt:i4>0</vt:i4>
      </vt:variant>
      <vt:variant>
        <vt:i4>5</vt:i4>
      </vt:variant>
      <vt:variant>
        <vt:lpwstr>mailto:shrutibhargava2004@gmail.com</vt:lpwstr>
      </vt:variant>
      <vt:variant>
        <vt:lpwstr/>
      </vt:variant>
      <vt:variant>
        <vt:i4>2097169</vt:i4>
      </vt:variant>
      <vt:variant>
        <vt:i4>318</vt:i4>
      </vt:variant>
      <vt:variant>
        <vt:i4>0</vt:i4>
      </vt:variant>
      <vt:variant>
        <vt:i4>5</vt:i4>
      </vt:variant>
      <vt:variant>
        <vt:lpwstr>mailto:221B374@juetguna.in</vt:lpwstr>
      </vt:variant>
      <vt:variant>
        <vt:lpwstr/>
      </vt:variant>
      <vt:variant>
        <vt:i4>4522087</vt:i4>
      </vt:variant>
      <vt:variant>
        <vt:i4>315</vt:i4>
      </vt:variant>
      <vt:variant>
        <vt:i4>0</vt:i4>
      </vt:variant>
      <vt:variant>
        <vt:i4>5</vt:i4>
      </vt:variant>
      <vt:variant>
        <vt:lpwstr>mailto:arpitasinghrajput16@gmail.com</vt:lpwstr>
      </vt:variant>
      <vt:variant>
        <vt:lpwstr/>
      </vt:variant>
      <vt:variant>
        <vt:i4>3014686</vt:i4>
      </vt:variant>
      <vt:variant>
        <vt:i4>312</vt:i4>
      </vt:variant>
      <vt:variant>
        <vt:i4>0</vt:i4>
      </vt:variant>
      <vt:variant>
        <vt:i4>5</vt:i4>
      </vt:variant>
      <vt:variant>
        <vt:lpwstr>mailto:221B089@juetguna.in</vt:lpwstr>
      </vt:variant>
      <vt:variant>
        <vt:lpwstr/>
      </vt:variant>
      <vt:variant>
        <vt:i4>2424929</vt:i4>
      </vt:variant>
      <vt:variant>
        <vt:i4>309</vt:i4>
      </vt:variant>
      <vt:variant>
        <vt:i4>0</vt:i4>
      </vt:variant>
      <vt:variant>
        <vt:i4>5</vt:i4>
      </vt:variant>
      <vt:variant>
        <vt:lpwstr>https://www.kaggle.com/</vt:lpwstr>
      </vt:variant>
      <vt:variant>
        <vt:lpwstr/>
      </vt:variant>
      <vt:variant>
        <vt:i4>524309</vt:i4>
      </vt:variant>
      <vt:variant>
        <vt:i4>306</vt:i4>
      </vt:variant>
      <vt:variant>
        <vt:i4>0</vt:i4>
      </vt:variant>
      <vt:variant>
        <vt:i4>5</vt:i4>
      </vt:variant>
      <vt:variant>
        <vt:lpwstr>https://chat.openai.com/</vt:lpwstr>
      </vt:variant>
      <vt:variant>
        <vt:lpwstr/>
      </vt:variant>
      <vt:variant>
        <vt:i4>7798815</vt:i4>
      </vt:variant>
      <vt:variant>
        <vt:i4>303</vt:i4>
      </vt:variant>
      <vt:variant>
        <vt:i4>0</vt:i4>
      </vt:variant>
      <vt:variant>
        <vt:i4>5</vt:i4>
      </vt:variant>
      <vt:variant>
        <vt:lpwstr>https://en.wikipedia.org/wiki/Web_browser</vt:lpwstr>
      </vt:variant>
      <vt:variant>
        <vt:lpwstr/>
      </vt:variant>
      <vt:variant>
        <vt:i4>1900606</vt:i4>
      </vt:variant>
      <vt:variant>
        <vt:i4>296</vt:i4>
      </vt:variant>
      <vt:variant>
        <vt:i4>0</vt:i4>
      </vt:variant>
      <vt:variant>
        <vt:i4>5</vt:i4>
      </vt:variant>
      <vt:variant>
        <vt:lpwstr/>
      </vt:variant>
      <vt:variant>
        <vt:lpwstr>_Toc182795408</vt:lpwstr>
      </vt:variant>
      <vt:variant>
        <vt:i4>1900606</vt:i4>
      </vt:variant>
      <vt:variant>
        <vt:i4>290</vt:i4>
      </vt:variant>
      <vt:variant>
        <vt:i4>0</vt:i4>
      </vt:variant>
      <vt:variant>
        <vt:i4>5</vt:i4>
      </vt:variant>
      <vt:variant>
        <vt:lpwstr/>
      </vt:variant>
      <vt:variant>
        <vt:lpwstr>_Toc182795407</vt:lpwstr>
      </vt:variant>
      <vt:variant>
        <vt:i4>1900606</vt:i4>
      </vt:variant>
      <vt:variant>
        <vt:i4>284</vt:i4>
      </vt:variant>
      <vt:variant>
        <vt:i4>0</vt:i4>
      </vt:variant>
      <vt:variant>
        <vt:i4>5</vt:i4>
      </vt:variant>
      <vt:variant>
        <vt:lpwstr/>
      </vt:variant>
      <vt:variant>
        <vt:lpwstr>_Toc182795406</vt:lpwstr>
      </vt:variant>
      <vt:variant>
        <vt:i4>1900606</vt:i4>
      </vt:variant>
      <vt:variant>
        <vt:i4>278</vt:i4>
      </vt:variant>
      <vt:variant>
        <vt:i4>0</vt:i4>
      </vt:variant>
      <vt:variant>
        <vt:i4>5</vt:i4>
      </vt:variant>
      <vt:variant>
        <vt:lpwstr/>
      </vt:variant>
      <vt:variant>
        <vt:lpwstr>_Toc182795405</vt:lpwstr>
      </vt:variant>
      <vt:variant>
        <vt:i4>1900606</vt:i4>
      </vt:variant>
      <vt:variant>
        <vt:i4>272</vt:i4>
      </vt:variant>
      <vt:variant>
        <vt:i4>0</vt:i4>
      </vt:variant>
      <vt:variant>
        <vt:i4>5</vt:i4>
      </vt:variant>
      <vt:variant>
        <vt:lpwstr/>
      </vt:variant>
      <vt:variant>
        <vt:lpwstr>_Toc182795404</vt:lpwstr>
      </vt:variant>
      <vt:variant>
        <vt:i4>1900606</vt:i4>
      </vt:variant>
      <vt:variant>
        <vt:i4>266</vt:i4>
      </vt:variant>
      <vt:variant>
        <vt:i4>0</vt:i4>
      </vt:variant>
      <vt:variant>
        <vt:i4>5</vt:i4>
      </vt:variant>
      <vt:variant>
        <vt:lpwstr/>
      </vt:variant>
      <vt:variant>
        <vt:lpwstr>_Toc182795403</vt:lpwstr>
      </vt:variant>
      <vt:variant>
        <vt:i4>1900606</vt:i4>
      </vt:variant>
      <vt:variant>
        <vt:i4>260</vt:i4>
      </vt:variant>
      <vt:variant>
        <vt:i4>0</vt:i4>
      </vt:variant>
      <vt:variant>
        <vt:i4>5</vt:i4>
      </vt:variant>
      <vt:variant>
        <vt:lpwstr/>
      </vt:variant>
      <vt:variant>
        <vt:lpwstr>_Toc182795402</vt:lpwstr>
      </vt:variant>
      <vt:variant>
        <vt:i4>1900606</vt:i4>
      </vt:variant>
      <vt:variant>
        <vt:i4>254</vt:i4>
      </vt:variant>
      <vt:variant>
        <vt:i4>0</vt:i4>
      </vt:variant>
      <vt:variant>
        <vt:i4>5</vt:i4>
      </vt:variant>
      <vt:variant>
        <vt:lpwstr/>
      </vt:variant>
      <vt:variant>
        <vt:lpwstr>_Toc182795401</vt:lpwstr>
      </vt:variant>
      <vt:variant>
        <vt:i4>1900606</vt:i4>
      </vt:variant>
      <vt:variant>
        <vt:i4>248</vt:i4>
      </vt:variant>
      <vt:variant>
        <vt:i4>0</vt:i4>
      </vt:variant>
      <vt:variant>
        <vt:i4>5</vt:i4>
      </vt:variant>
      <vt:variant>
        <vt:lpwstr/>
      </vt:variant>
      <vt:variant>
        <vt:lpwstr>_Toc182795400</vt:lpwstr>
      </vt:variant>
      <vt:variant>
        <vt:i4>1310777</vt:i4>
      </vt:variant>
      <vt:variant>
        <vt:i4>242</vt:i4>
      </vt:variant>
      <vt:variant>
        <vt:i4>0</vt:i4>
      </vt:variant>
      <vt:variant>
        <vt:i4>5</vt:i4>
      </vt:variant>
      <vt:variant>
        <vt:lpwstr/>
      </vt:variant>
      <vt:variant>
        <vt:lpwstr>_Toc182795399</vt:lpwstr>
      </vt:variant>
      <vt:variant>
        <vt:i4>1310777</vt:i4>
      </vt:variant>
      <vt:variant>
        <vt:i4>236</vt:i4>
      </vt:variant>
      <vt:variant>
        <vt:i4>0</vt:i4>
      </vt:variant>
      <vt:variant>
        <vt:i4>5</vt:i4>
      </vt:variant>
      <vt:variant>
        <vt:lpwstr/>
      </vt:variant>
      <vt:variant>
        <vt:lpwstr>_Toc182795398</vt:lpwstr>
      </vt:variant>
      <vt:variant>
        <vt:i4>1310777</vt:i4>
      </vt:variant>
      <vt:variant>
        <vt:i4>230</vt:i4>
      </vt:variant>
      <vt:variant>
        <vt:i4>0</vt:i4>
      </vt:variant>
      <vt:variant>
        <vt:i4>5</vt:i4>
      </vt:variant>
      <vt:variant>
        <vt:lpwstr/>
      </vt:variant>
      <vt:variant>
        <vt:lpwstr>_Toc182795397</vt:lpwstr>
      </vt:variant>
      <vt:variant>
        <vt:i4>1310777</vt:i4>
      </vt:variant>
      <vt:variant>
        <vt:i4>224</vt:i4>
      </vt:variant>
      <vt:variant>
        <vt:i4>0</vt:i4>
      </vt:variant>
      <vt:variant>
        <vt:i4>5</vt:i4>
      </vt:variant>
      <vt:variant>
        <vt:lpwstr/>
      </vt:variant>
      <vt:variant>
        <vt:lpwstr>_Toc182795396</vt:lpwstr>
      </vt:variant>
      <vt:variant>
        <vt:i4>1310777</vt:i4>
      </vt:variant>
      <vt:variant>
        <vt:i4>218</vt:i4>
      </vt:variant>
      <vt:variant>
        <vt:i4>0</vt:i4>
      </vt:variant>
      <vt:variant>
        <vt:i4>5</vt:i4>
      </vt:variant>
      <vt:variant>
        <vt:lpwstr/>
      </vt:variant>
      <vt:variant>
        <vt:lpwstr>_Toc182795395</vt:lpwstr>
      </vt:variant>
      <vt:variant>
        <vt:i4>1310777</vt:i4>
      </vt:variant>
      <vt:variant>
        <vt:i4>212</vt:i4>
      </vt:variant>
      <vt:variant>
        <vt:i4>0</vt:i4>
      </vt:variant>
      <vt:variant>
        <vt:i4>5</vt:i4>
      </vt:variant>
      <vt:variant>
        <vt:lpwstr/>
      </vt:variant>
      <vt:variant>
        <vt:lpwstr>_Toc182795394</vt:lpwstr>
      </vt:variant>
      <vt:variant>
        <vt:i4>1310777</vt:i4>
      </vt:variant>
      <vt:variant>
        <vt:i4>206</vt:i4>
      </vt:variant>
      <vt:variant>
        <vt:i4>0</vt:i4>
      </vt:variant>
      <vt:variant>
        <vt:i4>5</vt:i4>
      </vt:variant>
      <vt:variant>
        <vt:lpwstr/>
      </vt:variant>
      <vt:variant>
        <vt:lpwstr>_Toc182795393</vt:lpwstr>
      </vt:variant>
      <vt:variant>
        <vt:i4>1310777</vt:i4>
      </vt:variant>
      <vt:variant>
        <vt:i4>200</vt:i4>
      </vt:variant>
      <vt:variant>
        <vt:i4>0</vt:i4>
      </vt:variant>
      <vt:variant>
        <vt:i4>5</vt:i4>
      </vt:variant>
      <vt:variant>
        <vt:lpwstr/>
      </vt:variant>
      <vt:variant>
        <vt:lpwstr>_Toc182795392</vt:lpwstr>
      </vt:variant>
      <vt:variant>
        <vt:i4>1310777</vt:i4>
      </vt:variant>
      <vt:variant>
        <vt:i4>194</vt:i4>
      </vt:variant>
      <vt:variant>
        <vt:i4>0</vt:i4>
      </vt:variant>
      <vt:variant>
        <vt:i4>5</vt:i4>
      </vt:variant>
      <vt:variant>
        <vt:lpwstr/>
      </vt:variant>
      <vt:variant>
        <vt:lpwstr>_Toc182795391</vt:lpwstr>
      </vt:variant>
      <vt:variant>
        <vt:i4>1310777</vt:i4>
      </vt:variant>
      <vt:variant>
        <vt:i4>188</vt:i4>
      </vt:variant>
      <vt:variant>
        <vt:i4>0</vt:i4>
      </vt:variant>
      <vt:variant>
        <vt:i4>5</vt:i4>
      </vt:variant>
      <vt:variant>
        <vt:lpwstr/>
      </vt:variant>
      <vt:variant>
        <vt:lpwstr>_Toc182795390</vt:lpwstr>
      </vt:variant>
      <vt:variant>
        <vt:i4>1376313</vt:i4>
      </vt:variant>
      <vt:variant>
        <vt:i4>182</vt:i4>
      </vt:variant>
      <vt:variant>
        <vt:i4>0</vt:i4>
      </vt:variant>
      <vt:variant>
        <vt:i4>5</vt:i4>
      </vt:variant>
      <vt:variant>
        <vt:lpwstr/>
      </vt:variant>
      <vt:variant>
        <vt:lpwstr>_Toc182795389</vt:lpwstr>
      </vt:variant>
      <vt:variant>
        <vt:i4>1376313</vt:i4>
      </vt:variant>
      <vt:variant>
        <vt:i4>176</vt:i4>
      </vt:variant>
      <vt:variant>
        <vt:i4>0</vt:i4>
      </vt:variant>
      <vt:variant>
        <vt:i4>5</vt:i4>
      </vt:variant>
      <vt:variant>
        <vt:lpwstr/>
      </vt:variant>
      <vt:variant>
        <vt:lpwstr>_Toc182795388</vt:lpwstr>
      </vt:variant>
      <vt:variant>
        <vt:i4>1376313</vt:i4>
      </vt:variant>
      <vt:variant>
        <vt:i4>170</vt:i4>
      </vt:variant>
      <vt:variant>
        <vt:i4>0</vt:i4>
      </vt:variant>
      <vt:variant>
        <vt:i4>5</vt:i4>
      </vt:variant>
      <vt:variant>
        <vt:lpwstr/>
      </vt:variant>
      <vt:variant>
        <vt:lpwstr>_Toc182795387</vt:lpwstr>
      </vt:variant>
      <vt:variant>
        <vt:i4>1376313</vt:i4>
      </vt:variant>
      <vt:variant>
        <vt:i4>164</vt:i4>
      </vt:variant>
      <vt:variant>
        <vt:i4>0</vt:i4>
      </vt:variant>
      <vt:variant>
        <vt:i4>5</vt:i4>
      </vt:variant>
      <vt:variant>
        <vt:lpwstr/>
      </vt:variant>
      <vt:variant>
        <vt:lpwstr>_Toc182795386</vt:lpwstr>
      </vt:variant>
      <vt:variant>
        <vt:i4>1376313</vt:i4>
      </vt:variant>
      <vt:variant>
        <vt:i4>158</vt:i4>
      </vt:variant>
      <vt:variant>
        <vt:i4>0</vt:i4>
      </vt:variant>
      <vt:variant>
        <vt:i4>5</vt:i4>
      </vt:variant>
      <vt:variant>
        <vt:lpwstr/>
      </vt:variant>
      <vt:variant>
        <vt:lpwstr>_Toc182795385</vt:lpwstr>
      </vt:variant>
      <vt:variant>
        <vt:i4>1376313</vt:i4>
      </vt:variant>
      <vt:variant>
        <vt:i4>152</vt:i4>
      </vt:variant>
      <vt:variant>
        <vt:i4>0</vt:i4>
      </vt:variant>
      <vt:variant>
        <vt:i4>5</vt:i4>
      </vt:variant>
      <vt:variant>
        <vt:lpwstr/>
      </vt:variant>
      <vt:variant>
        <vt:lpwstr>_Toc182795384</vt:lpwstr>
      </vt:variant>
      <vt:variant>
        <vt:i4>1376313</vt:i4>
      </vt:variant>
      <vt:variant>
        <vt:i4>146</vt:i4>
      </vt:variant>
      <vt:variant>
        <vt:i4>0</vt:i4>
      </vt:variant>
      <vt:variant>
        <vt:i4>5</vt:i4>
      </vt:variant>
      <vt:variant>
        <vt:lpwstr/>
      </vt:variant>
      <vt:variant>
        <vt:lpwstr>_Toc182795383</vt:lpwstr>
      </vt:variant>
      <vt:variant>
        <vt:i4>1376313</vt:i4>
      </vt:variant>
      <vt:variant>
        <vt:i4>140</vt:i4>
      </vt:variant>
      <vt:variant>
        <vt:i4>0</vt:i4>
      </vt:variant>
      <vt:variant>
        <vt:i4>5</vt:i4>
      </vt:variant>
      <vt:variant>
        <vt:lpwstr/>
      </vt:variant>
      <vt:variant>
        <vt:lpwstr>_Toc182795382</vt:lpwstr>
      </vt:variant>
      <vt:variant>
        <vt:i4>1376313</vt:i4>
      </vt:variant>
      <vt:variant>
        <vt:i4>134</vt:i4>
      </vt:variant>
      <vt:variant>
        <vt:i4>0</vt:i4>
      </vt:variant>
      <vt:variant>
        <vt:i4>5</vt:i4>
      </vt:variant>
      <vt:variant>
        <vt:lpwstr/>
      </vt:variant>
      <vt:variant>
        <vt:lpwstr>_Toc182795381</vt:lpwstr>
      </vt:variant>
      <vt:variant>
        <vt:i4>1376313</vt:i4>
      </vt:variant>
      <vt:variant>
        <vt:i4>128</vt:i4>
      </vt:variant>
      <vt:variant>
        <vt:i4>0</vt:i4>
      </vt:variant>
      <vt:variant>
        <vt:i4>5</vt:i4>
      </vt:variant>
      <vt:variant>
        <vt:lpwstr/>
      </vt:variant>
      <vt:variant>
        <vt:lpwstr>_Toc182795380</vt:lpwstr>
      </vt:variant>
      <vt:variant>
        <vt:i4>1703993</vt:i4>
      </vt:variant>
      <vt:variant>
        <vt:i4>122</vt:i4>
      </vt:variant>
      <vt:variant>
        <vt:i4>0</vt:i4>
      </vt:variant>
      <vt:variant>
        <vt:i4>5</vt:i4>
      </vt:variant>
      <vt:variant>
        <vt:lpwstr/>
      </vt:variant>
      <vt:variant>
        <vt:lpwstr>_Toc182795379</vt:lpwstr>
      </vt:variant>
      <vt:variant>
        <vt:i4>1703993</vt:i4>
      </vt:variant>
      <vt:variant>
        <vt:i4>116</vt:i4>
      </vt:variant>
      <vt:variant>
        <vt:i4>0</vt:i4>
      </vt:variant>
      <vt:variant>
        <vt:i4>5</vt:i4>
      </vt:variant>
      <vt:variant>
        <vt:lpwstr/>
      </vt:variant>
      <vt:variant>
        <vt:lpwstr>_Toc182795378</vt:lpwstr>
      </vt:variant>
      <vt:variant>
        <vt:i4>1703993</vt:i4>
      </vt:variant>
      <vt:variant>
        <vt:i4>110</vt:i4>
      </vt:variant>
      <vt:variant>
        <vt:i4>0</vt:i4>
      </vt:variant>
      <vt:variant>
        <vt:i4>5</vt:i4>
      </vt:variant>
      <vt:variant>
        <vt:lpwstr/>
      </vt:variant>
      <vt:variant>
        <vt:lpwstr>_Toc182795377</vt:lpwstr>
      </vt:variant>
      <vt:variant>
        <vt:i4>1703993</vt:i4>
      </vt:variant>
      <vt:variant>
        <vt:i4>104</vt:i4>
      </vt:variant>
      <vt:variant>
        <vt:i4>0</vt:i4>
      </vt:variant>
      <vt:variant>
        <vt:i4>5</vt:i4>
      </vt:variant>
      <vt:variant>
        <vt:lpwstr/>
      </vt:variant>
      <vt:variant>
        <vt:lpwstr>_Toc182795376</vt:lpwstr>
      </vt:variant>
      <vt:variant>
        <vt:i4>1703993</vt:i4>
      </vt:variant>
      <vt:variant>
        <vt:i4>98</vt:i4>
      </vt:variant>
      <vt:variant>
        <vt:i4>0</vt:i4>
      </vt:variant>
      <vt:variant>
        <vt:i4>5</vt:i4>
      </vt:variant>
      <vt:variant>
        <vt:lpwstr/>
      </vt:variant>
      <vt:variant>
        <vt:lpwstr>_Toc182795375</vt:lpwstr>
      </vt:variant>
      <vt:variant>
        <vt:i4>1703993</vt:i4>
      </vt:variant>
      <vt:variant>
        <vt:i4>92</vt:i4>
      </vt:variant>
      <vt:variant>
        <vt:i4>0</vt:i4>
      </vt:variant>
      <vt:variant>
        <vt:i4>5</vt:i4>
      </vt:variant>
      <vt:variant>
        <vt:lpwstr/>
      </vt:variant>
      <vt:variant>
        <vt:lpwstr>_Toc182795374</vt:lpwstr>
      </vt:variant>
      <vt:variant>
        <vt:i4>1703993</vt:i4>
      </vt:variant>
      <vt:variant>
        <vt:i4>86</vt:i4>
      </vt:variant>
      <vt:variant>
        <vt:i4>0</vt:i4>
      </vt:variant>
      <vt:variant>
        <vt:i4>5</vt:i4>
      </vt:variant>
      <vt:variant>
        <vt:lpwstr/>
      </vt:variant>
      <vt:variant>
        <vt:lpwstr>_Toc182795373</vt:lpwstr>
      </vt:variant>
      <vt:variant>
        <vt:i4>1703993</vt:i4>
      </vt:variant>
      <vt:variant>
        <vt:i4>80</vt:i4>
      </vt:variant>
      <vt:variant>
        <vt:i4>0</vt:i4>
      </vt:variant>
      <vt:variant>
        <vt:i4>5</vt:i4>
      </vt:variant>
      <vt:variant>
        <vt:lpwstr/>
      </vt:variant>
      <vt:variant>
        <vt:lpwstr>_Toc182795372</vt:lpwstr>
      </vt:variant>
      <vt:variant>
        <vt:i4>1703993</vt:i4>
      </vt:variant>
      <vt:variant>
        <vt:i4>74</vt:i4>
      </vt:variant>
      <vt:variant>
        <vt:i4>0</vt:i4>
      </vt:variant>
      <vt:variant>
        <vt:i4>5</vt:i4>
      </vt:variant>
      <vt:variant>
        <vt:lpwstr/>
      </vt:variant>
      <vt:variant>
        <vt:lpwstr>_Toc182795371</vt:lpwstr>
      </vt:variant>
      <vt:variant>
        <vt:i4>1703993</vt:i4>
      </vt:variant>
      <vt:variant>
        <vt:i4>68</vt:i4>
      </vt:variant>
      <vt:variant>
        <vt:i4>0</vt:i4>
      </vt:variant>
      <vt:variant>
        <vt:i4>5</vt:i4>
      </vt:variant>
      <vt:variant>
        <vt:lpwstr/>
      </vt:variant>
      <vt:variant>
        <vt:lpwstr>_Toc182795370</vt:lpwstr>
      </vt:variant>
      <vt:variant>
        <vt:i4>1769529</vt:i4>
      </vt:variant>
      <vt:variant>
        <vt:i4>62</vt:i4>
      </vt:variant>
      <vt:variant>
        <vt:i4>0</vt:i4>
      </vt:variant>
      <vt:variant>
        <vt:i4>5</vt:i4>
      </vt:variant>
      <vt:variant>
        <vt:lpwstr/>
      </vt:variant>
      <vt:variant>
        <vt:lpwstr>_Toc182795369</vt:lpwstr>
      </vt:variant>
      <vt:variant>
        <vt:i4>1769529</vt:i4>
      </vt:variant>
      <vt:variant>
        <vt:i4>56</vt:i4>
      </vt:variant>
      <vt:variant>
        <vt:i4>0</vt:i4>
      </vt:variant>
      <vt:variant>
        <vt:i4>5</vt:i4>
      </vt:variant>
      <vt:variant>
        <vt:lpwstr/>
      </vt:variant>
      <vt:variant>
        <vt:lpwstr>_Toc182795368</vt:lpwstr>
      </vt:variant>
      <vt:variant>
        <vt:i4>1769529</vt:i4>
      </vt:variant>
      <vt:variant>
        <vt:i4>50</vt:i4>
      </vt:variant>
      <vt:variant>
        <vt:i4>0</vt:i4>
      </vt:variant>
      <vt:variant>
        <vt:i4>5</vt:i4>
      </vt:variant>
      <vt:variant>
        <vt:lpwstr/>
      </vt:variant>
      <vt:variant>
        <vt:lpwstr>_Toc182795367</vt:lpwstr>
      </vt:variant>
      <vt:variant>
        <vt:i4>1769529</vt:i4>
      </vt:variant>
      <vt:variant>
        <vt:i4>44</vt:i4>
      </vt:variant>
      <vt:variant>
        <vt:i4>0</vt:i4>
      </vt:variant>
      <vt:variant>
        <vt:i4>5</vt:i4>
      </vt:variant>
      <vt:variant>
        <vt:lpwstr/>
      </vt:variant>
      <vt:variant>
        <vt:lpwstr>_Toc182795366</vt:lpwstr>
      </vt:variant>
      <vt:variant>
        <vt:i4>1769529</vt:i4>
      </vt:variant>
      <vt:variant>
        <vt:i4>38</vt:i4>
      </vt:variant>
      <vt:variant>
        <vt:i4>0</vt:i4>
      </vt:variant>
      <vt:variant>
        <vt:i4>5</vt:i4>
      </vt:variant>
      <vt:variant>
        <vt:lpwstr/>
      </vt:variant>
      <vt:variant>
        <vt:lpwstr>_Toc182795365</vt:lpwstr>
      </vt:variant>
      <vt:variant>
        <vt:i4>1769529</vt:i4>
      </vt:variant>
      <vt:variant>
        <vt:i4>32</vt:i4>
      </vt:variant>
      <vt:variant>
        <vt:i4>0</vt:i4>
      </vt:variant>
      <vt:variant>
        <vt:i4>5</vt:i4>
      </vt:variant>
      <vt:variant>
        <vt:lpwstr/>
      </vt:variant>
      <vt:variant>
        <vt:lpwstr>_Toc182795364</vt:lpwstr>
      </vt:variant>
      <vt:variant>
        <vt:i4>1769529</vt:i4>
      </vt:variant>
      <vt:variant>
        <vt:i4>26</vt:i4>
      </vt:variant>
      <vt:variant>
        <vt:i4>0</vt:i4>
      </vt:variant>
      <vt:variant>
        <vt:i4>5</vt:i4>
      </vt:variant>
      <vt:variant>
        <vt:lpwstr/>
      </vt:variant>
      <vt:variant>
        <vt:lpwstr>_Toc182795363</vt:lpwstr>
      </vt:variant>
      <vt:variant>
        <vt:i4>1769529</vt:i4>
      </vt:variant>
      <vt:variant>
        <vt:i4>20</vt:i4>
      </vt:variant>
      <vt:variant>
        <vt:i4>0</vt:i4>
      </vt:variant>
      <vt:variant>
        <vt:i4>5</vt:i4>
      </vt:variant>
      <vt:variant>
        <vt:lpwstr/>
      </vt:variant>
      <vt:variant>
        <vt:lpwstr>_Toc182795362</vt:lpwstr>
      </vt:variant>
      <vt:variant>
        <vt:i4>1769529</vt:i4>
      </vt:variant>
      <vt:variant>
        <vt:i4>14</vt:i4>
      </vt:variant>
      <vt:variant>
        <vt:i4>0</vt:i4>
      </vt:variant>
      <vt:variant>
        <vt:i4>5</vt:i4>
      </vt:variant>
      <vt:variant>
        <vt:lpwstr/>
      </vt:variant>
      <vt:variant>
        <vt:lpwstr>_Toc182795361</vt:lpwstr>
      </vt:variant>
      <vt:variant>
        <vt:i4>1769529</vt:i4>
      </vt:variant>
      <vt:variant>
        <vt:i4>8</vt:i4>
      </vt:variant>
      <vt:variant>
        <vt:i4>0</vt:i4>
      </vt:variant>
      <vt:variant>
        <vt:i4>5</vt:i4>
      </vt:variant>
      <vt:variant>
        <vt:lpwstr/>
      </vt:variant>
      <vt:variant>
        <vt:lpwstr>_Toc182795360</vt:lpwstr>
      </vt:variant>
      <vt:variant>
        <vt:i4>1572921</vt:i4>
      </vt:variant>
      <vt:variant>
        <vt:i4>2</vt:i4>
      </vt:variant>
      <vt:variant>
        <vt:i4>0</vt:i4>
      </vt:variant>
      <vt:variant>
        <vt:i4>5</vt:i4>
      </vt:variant>
      <vt:variant>
        <vt:lpwstr/>
      </vt:variant>
      <vt:variant>
        <vt:lpwstr>_Toc182795359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Sapeksh Pareek</dc:creator>
  <cp:keywords/>
  <dc:description/>
  <cp:lastModifiedBy>Shruti Bhargava</cp:lastModifiedBy>
  <cp:revision>3</cp:revision>
  <cp:lastPrinted>2024-11-20T07:50:00Z</cp:lastPrinted>
  <dcterms:created xsi:type="dcterms:W3CDTF">2024-11-20T17:06:00Z</dcterms:created>
  <dcterms:modified xsi:type="dcterms:W3CDTF">2024-11-20T17:08:00Z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0x01010056ECC1F83A2A284C964923B39C7E56E6</vt:lpwstr>
  </property>
  <property fmtid="{D5CDD505-2E9C-101B-9397-08002B2CF9AE}" pid="3" name="MediaServiceImageTags">
    <vt:lpwstr/>
  </property>
  <property fmtid="{D5CDD505-2E9C-101B-9397-08002B2CF9AE}" pid="4" name="MSIP_Label_defa4170-0d19-0005-0004-bc88714345d2_Enabled">
    <vt:lpwstr>true</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782a902a-fb0a-44a0-b41d-fae7a39087f1</vt:lpwstr>
  </property>
  <property fmtid="{D5CDD505-2E9C-101B-9397-08002B2CF9AE}" pid="8" name="MSIP_Label_defa4170-0d19-0005-0004-bc88714345d2_ActionId">
    <vt:lpwstr>851aa79f-597c-48d7-b618-ac97f2fa7e60</vt:lpwstr>
  </property>
  <property fmtid="{D5CDD505-2E9C-101B-9397-08002B2CF9AE}" pid="9" name="MSIP_Label_defa4170-0d19-0005-0004-bc88714345d2_ContentBits">
    <vt:lpwstr>0</vt:lpwstr>
  </property>
  <property fmtid="{D5CDD505-2E9C-101B-9397-08002B2CF9AE}" pid="10" name="MSIP_Label_defa4170-0d19-0005-0004-bc88714345d2_SetDate">
    <vt:lpwstr>2024-11-17T18:23:56Z</vt:lpwstr>
  </property>
</Properties>
</file>